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1529A" w14:textId="796C979D" w:rsidR="005343F5" w:rsidRDefault="008B0A58" w:rsidP="00AA6892">
      <w:pPr>
        <w:pStyle w:val="Title"/>
        <w:rPr>
          <w:ins w:id="0" w:author="Nick" w:date="2020-11-06T09:38:00Z"/>
        </w:rPr>
      </w:pPr>
      <w:r>
        <w:t>The secret to</w:t>
      </w:r>
      <w:r w:rsidR="001C0FD0">
        <w:t xml:space="preserve"> success: the genetic architectures underpinning polygenic adaptation.</w:t>
      </w:r>
      <w:r w:rsidR="005343F5" w:rsidRPr="00AA6892">
        <w:br w:type="page"/>
      </w:r>
    </w:p>
    <w:p w14:paraId="16B2CCBA" w14:textId="624CA9C8" w:rsidR="00AA2BB2" w:rsidRDefault="00AA2BB2" w:rsidP="00AA2BB2">
      <w:pPr>
        <w:rPr>
          <w:ins w:id="1" w:author="Nick" w:date="2020-11-06T09:39:00Z"/>
        </w:rPr>
        <w:pPrChange w:id="2" w:author="Nick" w:date="2020-11-06T09:38:00Z">
          <w:pPr>
            <w:pStyle w:val="Title"/>
          </w:pPr>
        </w:pPrChange>
      </w:pPr>
      <w:ins w:id="3" w:author="Nick" w:date="2020-11-06T09:39:00Z">
        <w:r>
          <w:lastRenderedPageBreak/>
          <w:t>Reinforce adaptability vs adaptedness</w:t>
        </w:r>
      </w:ins>
    </w:p>
    <w:p w14:paraId="0512373E" w14:textId="42CFE4AD" w:rsidR="00AA2BB2" w:rsidRDefault="00AA2BB2" w:rsidP="00AA2BB2">
      <w:pPr>
        <w:rPr>
          <w:ins w:id="4" w:author="Nick" w:date="2020-11-06T09:38:00Z"/>
        </w:rPr>
        <w:pPrChange w:id="5" w:author="Nick" w:date="2020-11-06T09:38:00Z">
          <w:pPr>
            <w:pStyle w:val="Title"/>
          </w:pPr>
        </w:pPrChange>
      </w:pPr>
      <w:ins w:id="6" w:author="Nick" w:date="2020-11-06T09:39:00Z">
        <w:r>
          <w:t>Hovering around optimum/adherence vs approach/walk</w:t>
        </w:r>
      </w:ins>
    </w:p>
    <w:p w14:paraId="6464AB73" w14:textId="77777777" w:rsidR="00AA2BB2" w:rsidRPr="00AA2BB2" w:rsidRDefault="00AA2BB2" w:rsidP="00AA2BB2">
      <w:pPr>
        <w:pPrChange w:id="7" w:author="Nick" w:date="2020-11-06T09:38:00Z">
          <w:pPr>
            <w:pStyle w:val="Title"/>
          </w:pPr>
        </w:pPrChange>
      </w:pPr>
    </w:p>
    <w:p w14:paraId="19117AE1" w14:textId="77777777" w:rsidR="00802332" w:rsidRDefault="005343F5" w:rsidP="005343F5">
      <w:pPr>
        <w:pStyle w:val="Heading1"/>
      </w:pPr>
      <w:r w:rsidRPr="005343F5">
        <w:t>Abstract</w:t>
      </w:r>
    </w:p>
    <w:p w14:paraId="3387D5AB" w14:textId="775FC4F2" w:rsidR="005343F5" w:rsidRDefault="00CC00E4" w:rsidP="00802332">
      <w:r>
        <w:t>To do</w:t>
      </w:r>
      <w:r w:rsidR="005343F5">
        <w:br w:type="page"/>
      </w:r>
    </w:p>
    <w:p w14:paraId="1EFDF0AE" w14:textId="4EDA9B62" w:rsidR="00E11C3E" w:rsidRDefault="00E11C3E" w:rsidP="005343F5">
      <w:pPr>
        <w:pStyle w:val="Heading1"/>
      </w:pPr>
      <w:r w:rsidRPr="005343F5">
        <w:lastRenderedPageBreak/>
        <w:t>Introduction</w:t>
      </w:r>
    </w:p>
    <w:p w14:paraId="180FAE87" w14:textId="5E63BF2A" w:rsidR="00C3357D" w:rsidRDefault="00CC6021" w:rsidP="005343F5">
      <w:pPr>
        <w:spacing w:before="120" w:after="120" w:line="480" w:lineRule="auto"/>
        <w:ind w:firstLine="720"/>
        <w:rPr>
          <w:lang w:val="en-US"/>
        </w:rPr>
      </w:pPr>
      <w:r>
        <w:rPr>
          <w:lang w:val="en-US"/>
        </w:rPr>
        <w:t xml:space="preserve">The ubiquity of adaptation in </w:t>
      </w:r>
      <w:r w:rsidR="00166492">
        <w:rPr>
          <w:lang w:val="en-US"/>
        </w:rPr>
        <w:t xml:space="preserve">evolutionary studies </w:t>
      </w:r>
      <w:r>
        <w:rPr>
          <w:lang w:val="en-US"/>
        </w:rPr>
        <w:t xml:space="preserve">is telling of the impact of Darwin’s seminal work. </w:t>
      </w:r>
      <w:r w:rsidR="002E5E9E">
        <w:rPr>
          <w:lang w:val="en-US"/>
        </w:rPr>
        <w:t xml:space="preserve">The allure of </w:t>
      </w:r>
      <w:r w:rsidR="00456C1B">
        <w:rPr>
          <w:lang w:val="en-US"/>
        </w:rPr>
        <w:t>adaptation comes from</w:t>
      </w:r>
      <w:r w:rsidR="00E004C1">
        <w:rPr>
          <w:lang w:val="en-US"/>
        </w:rPr>
        <w:t xml:space="preserve"> the power of Darwin’s theory to explain natural diversity both within and between populations </w: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 </w:instrTex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EN.CITE.DATA </w:instrText>
      </w:r>
      <w:r w:rsidR="00E004C1">
        <w:rPr>
          <w:lang w:val="en-US"/>
        </w:rPr>
      </w:r>
      <w:r w:rsidR="00E004C1">
        <w:rPr>
          <w:lang w:val="en-US"/>
        </w:rPr>
        <w:fldChar w:fldCharType="end"/>
      </w:r>
      <w:r w:rsidR="00E004C1">
        <w:rPr>
          <w:lang w:val="en-US"/>
        </w:rPr>
      </w:r>
      <w:r w:rsidR="00E004C1">
        <w:rPr>
          <w:lang w:val="en-US"/>
        </w:rPr>
        <w:fldChar w:fldCharType="separate"/>
      </w:r>
      <w:r w:rsidR="00E004C1">
        <w:rPr>
          <w:noProof/>
          <w:lang w:val="en-US"/>
        </w:rPr>
        <w:t>(</w:t>
      </w:r>
      <w:r w:rsidR="00E004C1" w:rsidRPr="00E004C1">
        <w:rPr>
          <w:smallCaps/>
          <w:noProof/>
          <w:lang w:val="en-US"/>
        </w:rPr>
        <w:t>Brady</w:t>
      </w:r>
      <w:r w:rsidR="00E004C1" w:rsidRPr="00E004C1">
        <w:rPr>
          <w:i/>
          <w:noProof/>
          <w:lang w:val="en-US"/>
        </w:rPr>
        <w:t xml:space="preserve"> et al.</w:t>
      </w:r>
      <w:r w:rsidR="00E004C1">
        <w:rPr>
          <w:noProof/>
          <w:lang w:val="en-US"/>
        </w:rPr>
        <w:t xml:space="preserve"> 2019)</w:t>
      </w:r>
      <w:r w:rsidR="00E004C1">
        <w:rPr>
          <w:lang w:val="en-US"/>
        </w:rPr>
        <w:fldChar w:fldCharType="end"/>
      </w:r>
      <w:r w:rsidR="00456C1B">
        <w:rPr>
          <w:lang w:val="en-US"/>
        </w:rPr>
        <w:t>.</w:t>
      </w:r>
      <w:r w:rsidR="002E5E9E">
        <w:rPr>
          <w:lang w:val="en-US"/>
        </w:rPr>
        <w:t xml:space="preserve"> </w:t>
      </w:r>
      <w:r w:rsidR="00E45B36">
        <w:rPr>
          <w:lang w:val="en-US"/>
        </w:rPr>
        <w:t>Yet explanations of diversity via Darwin’s theory ha</w:t>
      </w:r>
      <w:r w:rsidR="002D0D2C">
        <w:rPr>
          <w:lang w:val="en-US"/>
        </w:rPr>
        <w:t xml:space="preserve">ve been misinterpreted before – for example, </w:t>
      </w:r>
      <w:r w:rsidR="00780164">
        <w:rPr>
          <w:lang w:val="en-US"/>
        </w:rPr>
        <w:t>prior to</w:t>
      </w:r>
      <w:r w:rsidR="00E45B36">
        <w:rPr>
          <w:lang w:val="en-US"/>
        </w:rPr>
        <w:t xml:space="preserve"> Williams </w:t>
      </w:r>
      <w:r w:rsidR="00780164">
        <w:rPr>
          <w:lang w:val="en-US"/>
        </w:rPr>
        <w:t>publishing</w:t>
      </w:r>
      <w:r w:rsidR="00E45B36">
        <w:rPr>
          <w:lang w:val="en-US"/>
        </w:rPr>
        <w:t xml:space="preserve"> his thesis </w:t>
      </w:r>
      <w:r w:rsidR="00E45B36">
        <w:rPr>
          <w:lang w:val="en-US"/>
        </w:rPr>
        <w:fldChar w:fldCharType="begin"/>
      </w:r>
      <w:r w:rsidR="00E45B36">
        <w:rPr>
          <w:lang w:val="en-US"/>
        </w:rPr>
        <w:instrText xml:space="preserve"> ADDIN EN.CITE &lt;EndNote&gt;&lt;Cite ExcludeAuth="1"&gt;&lt;Author&gt;Williams&lt;/Author&gt;&lt;Year&gt;1966&lt;/Year&gt;&lt;RecNum&gt;176&lt;/RecNum&gt;&lt;DisplayText&gt;(1966)&lt;/DisplayText&gt;&lt;record&gt;&lt;rec-number&gt;176&lt;/rec-number&gt;&lt;foreign-keys&gt;&lt;key app="EN" db-id="5ppvfvtxcxr5xnew0zqvex91vs0vv2wxd90d" timestamp="1604187803"&gt;176&lt;/key&gt;&lt;/foreign-keys&gt;&lt;ref-type name="Book"&gt;6&lt;/ref-type&gt;&lt;contributors&gt;&lt;authors&gt;&lt;author&gt;Williams, George C.&lt;/author&gt;&lt;/authors&gt;&lt;/contributors&gt;&lt;titles&gt;&lt;title&gt;Adaptation and natural selection; a critique of some current evolutionary thought&lt;/title&gt;&lt;/titles&gt;&lt;pages&gt;x, 307 p.&lt;/pages&gt;&lt;keywords&gt;&lt;keyword&gt;Adaptation (Biology)&lt;/keyword&gt;&lt;keyword&gt;Natural selection.&lt;/keyword&gt;&lt;/keywords&gt;&lt;dates&gt;&lt;year&gt;1966&lt;/year&gt;&lt;/dates&gt;&lt;pub-location&gt;Princeton, N.J.,&lt;/pub-location&gt;&lt;publisher&gt;Princeton University Press&lt;/publisher&gt;&lt;accession-num&gt;1224374&lt;/accession-num&gt;&lt;call-num&gt;QH546 .W55&lt;/call-num&gt;&lt;urls&gt;&lt;/urls&gt;&lt;/record&gt;&lt;/Cite&gt;&lt;/EndNote&gt;</w:instrText>
      </w:r>
      <w:r w:rsidR="00E45B36">
        <w:rPr>
          <w:lang w:val="en-US"/>
        </w:rPr>
        <w:fldChar w:fldCharType="separate"/>
      </w:r>
      <w:r w:rsidR="00E45B36">
        <w:rPr>
          <w:noProof/>
          <w:lang w:val="en-US"/>
        </w:rPr>
        <w:t>(1966)</w:t>
      </w:r>
      <w:r w:rsidR="00E45B36">
        <w:rPr>
          <w:lang w:val="en-US"/>
        </w:rPr>
        <w:fldChar w:fldCharType="end"/>
      </w:r>
      <w:r w:rsidR="00E45B36">
        <w:rPr>
          <w:lang w:val="en-US"/>
        </w:rPr>
        <w:t xml:space="preserve">, the theory of ‘group adaptation’, whereby </w:t>
      </w:r>
      <w:r w:rsidR="00780164">
        <w:rPr>
          <w:lang w:val="en-US"/>
        </w:rPr>
        <w:t xml:space="preserve">adaptation is driven by </w:t>
      </w:r>
      <w:r w:rsidR="00E45B36">
        <w:rPr>
          <w:lang w:val="en-US"/>
        </w:rPr>
        <w:t>altr</w:t>
      </w:r>
      <w:r w:rsidR="00780164">
        <w:rPr>
          <w:lang w:val="en-US"/>
        </w:rPr>
        <w:t>uistic mutations that benefit</w:t>
      </w:r>
      <w:r w:rsidR="00E45B36">
        <w:rPr>
          <w:lang w:val="en-US"/>
        </w:rPr>
        <w:t xml:space="preserve"> populations at the cost of the individual gene, was commonplace and well-regarded</w:t>
      </w:r>
      <w:r w:rsidR="00F6040C">
        <w:rPr>
          <w:lang w:val="en-US"/>
        </w:rPr>
        <w:t xml:space="preserve"> </w:t>
      </w:r>
      <w:r w:rsidR="0098590E">
        <w:rPr>
          <w:lang w:val="en-US"/>
        </w:rPr>
        <w:fldChar w:fldCharType="begin"/>
      </w:r>
      <w:r w:rsidR="0098590E">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98590E">
        <w:rPr>
          <w:lang w:val="en-US"/>
        </w:rPr>
        <w:fldChar w:fldCharType="separate"/>
      </w:r>
      <w:r w:rsidR="0098590E">
        <w:rPr>
          <w:noProof/>
          <w:lang w:val="en-US"/>
        </w:rPr>
        <w:t>(</w:t>
      </w:r>
      <w:r w:rsidR="0098590E" w:rsidRPr="0098590E">
        <w:rPr>
          <w:smallCaps/>
          <w:noProof/>
          <w:lang w:val="en-US"/>
        </w:rPr>
        <w:t>Nesse</w:t>
      </w:r>
      <w:r w:rsidR="0098590E">
        <w:rPr>
          <w:noProof/>
          <w:lang w:val="en-US"/>
        </w:rPr>
        <w:t xml:space="preserve"> 2005)</w:t>
      </w:r>
      <w:r w:rsidR="0098590E">
        <w:rPr>
          <w:lang w:val="en-US"/>
        </w:rPr>
        <w:fldChar w:fldCharType="end"/>
      </w:r>
      <w:r w:rsidR="00E45B36">
        <w:rPr>
          <w:lang w:val="en-US"/>
        </w:rPr>
        <w:t xml:space="preserve">. </w:t>
      </w:r>
      <w:r w:rsidR="006150B1">
        <w:rPr>
          <w:lang w:val="en-US"/>
        </w:rPr>
        <w:t>The focus on adaptive traits, and the ability of populations to adapt to new situations is wonderfully intuitive, however, populati</w:t>
      </w:r>
      <w:r w:rsidR="007932D9">
        <w:rPr>
          <w:lang w:val="en-US"/>
        </w:rPr>
        <w:t>ons are never perfectly adapted</w:t>
      </w:r>
      <w:r w:rsidR="0066411A">
        <w:rPr>
          <w:lang w:val="en-US"/>
        </w:rPr>
        <w:t xml:space="preserve">: trait values are rarely optimal, populations decline, and extinctions are commonplace </w: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 </w:instrTex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EN.CITE.DATA </w:instrText>
      </w:r>
      <w:r w:rsidR="0066411A">
        <w:rPr>
          <w:lang w:val="en-US"/>
        </w:rPr>
      </w:r>
      <w:r w:rsidR="0066411A">
        <w:rPr>
          <w:lang w:val="en-US"/>
        </w:rPr>
        <w:fldChar w:fldCharType="end"/>
      </w:r>
      <w:r w:rsidR="0066411A">
        <w:rPr>
          <w:lang w:val="en-US"/>
        </w:rPr>
      </w:r>
      <w:r w:rsidR="0066411A">
        <w:rPr>
          <w:lang w:val="en-US"/>
        </w:rPr>
        <w:fldChar w:fldCharType="separate"/>
      </w:r>
      <w:r w:rsidR="0066411A">
        <w:rPr>
          <w:noProof/>
          <w:lang w:val="en-US"/>
        </w:rPr>
        <w:t>(</w:t>
      </w:r>
      <w:r w:rsidR="0066411A" w:rsidRPr="0066411A">
        <w:rPr>
          <w:smallCaps/>
          <w:noProof/>
          <w:lang w:val="en-US"/>
        </w:rPr>
        <w:t>Brady</w:t>
      </w:r>
      <w:r w:rsidR="0066411A" w:rsidRPr="0066411A">
        <w:rPr>
          <w:i/>
          <w:noProof/>
          <w:lang w:val="en-US"/>
        </w:rPr>
        <w:t xml:space="preserve"> et al.</w:t>
      </w:r>
      <w:r w:rsidR="0066411A">
        <w:rPr>
          <w:noProof/>
          <w:lang w:val="en-US"/>
        </w:rPr>
        <w:t xml:space="preserve"> 2019)</w:t>
      </w:r>
      <w:r w:rsidR="0066411A">
        <w:rPr>
          <w:lang w:val="en-US"/>
        </w:rPr>
        <w:fldChar w:fldCharType="end"/>
      </w:r>
      <w:r w:rsidR="0066411A">
        <w:rPr>
          <w:lang w:val="en-US"/>
        </w:rPr>
        <w:t xml:space="preserve">. </w:t>
      </w:r>
      <w:r w:rsidR="0059287F">
        <w:rPr>
          <w:lang w:val="en-US"/>
        </w:rPr>
        <w:t xml:space="preserve">The extent of </w:t>
      </w:r>
      <w:r w:rsidR="00C9643F">
        <w:rPr>
          <w:lang w:val="en-US"/>
        </w:rPr>
        <w:t xml:space="preserve">maladaptation, where population </w:t>
      </w:r>
      <w:r w:rsidR="0098590E">
        <w:rPr>
          <w:lang w:val="en-US"/>
        </w:rPr>
        <w:t xml:space="preserve">phenotype </w:t>
      </w:r>
      <w:r w:rsidR="00C9643F">
        <w:rPr>
          <w:lang w:val="en-US"/>
        </w:rPr>
        <w:t>means</w:t>
      </w:r>
      <w:r w:rsidR="0059287F">
        <w:rPr>
          <w:lang w:val="en-US"/>
        </w:rPr>
        <w:t xml:space="preserve"> are stable at some distance from a fitness optimum</w:t>
      </w:r>
      <w:r w:rsidR="00C9643F">
        <w:rPr>
          <w:lang w:val="en-US"/>
        </w:rPr>
        <w:t xml:space="preserve"> despite fitter phenotypes are available</w:t>
      </w:r>
      <w:r w:rsidR="00E3281B">
        <w:rPr>
          <w:lang w:val="en-US"/>
        </w:rPr>
        <w:t xml:space="preserve"> (Fig. 1)</w:t>
      </w:r>
      <w:r w:rsidR="0059287F">
        <w:rPr>
          <w:lang w:val="en-US"/>
        </w:rPr>
        <w:t>, seems wide, however the extent of maladaptation is rarely discussed</w:t>
      </w:r>
      <w:r w:rsidR="00710DFD">
        <w:rPr>
          <w:lang w:val="en-US"/>
        </w:rPr>
        <w:t xml:space="preserve"> </w:t>
      </w:r>
      <w:r w:rsidR="00710DFD">
        <w:rPr>
          <w:lang w:val="en-US"/>
        </w:rPr>
        <w:fldChar w:fldCharType="begin"/>
      </w:r>
      <w:r w:rsidR="00710DFD">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710DFD">
        <w:rPr>
          <w:lang w:val="en-US"/>
        </w:rPr>
        <w:fldChar w:fldCharType="separate"/>
      </w:r>
      <w:r w:rsidR="00710DFD">
        <w:rPr>
          <w:noProof/>
          <w:lang w:val="en-US"/>
        </w:rPr>
        <w:t>(</w:t>
      </w:r>
      <w:r w:rsidR="00710DFD" w:rsidRPr="00710DFD">
        <w:rPr>
          <w:smallCaps/>
          <w:noProof/>
          <w:lang w:val="en-US"/>
        </w:rPr>
        <w:t>Nesse</w:t>
      </w:r>
      <w:r w:rsidR="00710DFD">
        <w:rPr>
          <w:noProof/>
          <w:lang w:val="en-US"/>
        </w:rPr>
        <w:t xml:space="preserve"> 2005)</w:t>
      </w:r>
      <w:r w:rsidR="00710DFD">
        <w:rPr>
          <w:lang w:val="en-US"/>
        </w:rPr>
        <w:fldChar w:fldCharType="end"/>
      </w:r>
      <w:r w:rsidR="0059287F">
        <w:rPr>
          <w:lang w:val="en-US"/>
        </w:rPr>
        <w:t xml:space="preserve">. </w:t>
      </w:r>
      <w:r w:rsidR="00F6040C">
        <w:rPr>
          <w:lang w:val="en-US"/>
        </w:rPr>
        <w:t xml:space="preserve">Over 4600 papers featuring the keyword ‘adaptation’ were published in Nature research journals in 2019. </w:t>
      </w:r>
      <w:r w:rsidR="000B34AB">
        <w:rPr>
          <w:lang w:val="en-US"/>
        </w:rPr>
        <w:t>The</w:t>
      </w:r>
      <w:r w:rsidR="0059287F">
        <w:rPr>
          <w:lang w:val="en-US"/>
        </w:rPr>
        <w:t xml:space="preserve"> keyword ‘maladaptation’ </w:t>
      </w:r>
      <w:r w:rsidR="00780164">
        <w:rPr>
          <w:lang w:val="en-US"/>
        </w:rPr>
        <w:t xml:space="preserve">was </w:t>
      </w:r>
      <w:r w:rsidR="0059287F">
        <w:rPr>
          <w:lang w:val="en-US"/>
        </w:rPr>
        <w:t xml:space="preserve">mentioned in </w:t>
      </w:r>
      <w:r w:rsidR="00347415">
        <w:rPr>
          <w:lang w:val="en-US"/>
        </w:rPr>
        <w:t xml:space="preserve">just </w:t>
      </w:r>
      <w:r w:rsidR="00780164">
        <w:rPr>
          <w:lang w:val="en-US"/>
        </w:rPr>
        <w:t>45</w:t>
      </w:r>
      <w:r w:rsidR="00F6040C">
        <w:rPr>
          <w:lang w:val="en-US"/>
        </w:rPr>
        <w:t xml:space="preserve">. </w:t>
      </w:r>
    </w:p>
    <w:p w14:paraId="64F3829D" w14:textId="1273F1B4" w:rsidR="005E483E" w:rsidRDefault="00CC6021" w:rsidP="005343F5">
      <w:pPr>
        <w:spacing w:before="120" w:after="120" w:line="480" w:lineRule="auto"/>
        <w:ind w:firstLine="720"/>
        <w:rPr>
          <w:lang w:val="en-US"/>
        </w:rPr>
      </w:pPr>
      <w:r>
        <w:rPr>
          <w:lang w:val="en-US"/>
        </w:rPr>
        <w:t>The extent of maladaptation in natural populations has been debated for some time</w:t>
      </w:r>
      <w:r w:rsidR="00936E4B">
        <w:rPr>
          <w:lang w:val="en-US"/>
        </w:rPr>
        <w:t xml:space="preserve">. Owing to studies rarely looking for maladaptation and publication bias against negative results (i.e. the absence of adaptation) </w: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 </w:instrTex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EN.CITE.DATA </w:instrText>
      </w:r>
      <w:r w:rsidR="0098590E">
        <w:rPr>
          <w:lang w:val="en-US"/>
        </w:rPr>
      </w:r>
      <w:r w:rsidR="0098590E">
        <w:rPr>
          <w:lang w:val="en-US"/>
        </w:rPr>
        <w:fldChar w:fldCharType="end"/>
      </w:r>
      <w:r w:rsidR="0098590E">
        <w:rPr>
          <w:lang w:val="en-US"/>
        </w:rPr>
      </w:r>
      <w:r w:rsidR="0098590E">
        <w:rPr>
          <w:lang w:val="en-US"/>
        </w:rPr>
        <w:fldChar w:fldCharType="separate"/>
      </w:r>
      <w:r w:rsidR="0098590E">
        <w:rPr>
          <w:noProof/>
          <w:lang w:val="en-US"/>
        </w:rPr>
        <w:t>(</w:t>
      </w:r>
      <w:r w:rsidR="0098590E" w:rsidRPr="0098590E">
        <w:rPr>
          <w:smallCaps/>
          <w:noProof/>
          <w:lang w:val="en-US"/>
        </w:rPr>
        <w:t>Brady</w:t>
      </w:r>
      <w:r w:rsidR="0098590E" w:rsidRPr="0098590E">
        <w:rPr>
          <w:i/>
          <w:noProof/>
          <w:lang w:val="en-US"/>
        </w:rPr>
        <w:t xml:space="preserve"> et al.</w:t>
      </w:r>
      <w:r w:rsidR="0098590E">
        <w:rPr>
          <w:noProof/>
          <w:lang w:val="en-US"/>
        </w:rPr>
        <w:t xml:space="preserve"> 2019)</w:t>
      </w:r>
      <w:r w:rsidR="0098590E">
        <w:rPr>
          <w:lang w:val="en-US"/>
        </w:rPr>
        <w:fldChar w:fldCharType="end"/>
      </w:r>
      <w:r w:rsidR="00936E4B">
        <w:rPr>
          <w:lang w:val="en-US"/>
        </w:rPr>
        <w:t xml:space="preserve">, this has been difficult to estimate, although a literature review by Estes and Arnold </w:t>
      </w:r>
      <w:r w:rsidR="0098590E">
        <w:rPr>
          <w:lang w:val="en-US"/>
        </w:rPr>
        <w:fldChar w:fldCharType="begin"/>
      </w:r>
      <w:r w:rsidR="0098590E">
        <w:rPr>
          <w:lang w:val="en-US"/>
        </w:rPr>
        <w:instrText xml:space="preserve"> ADDIN EN.CITE &lt;EndNote&gt;&lt;Cite ExcludeAuth="1"&gt;&lt;Author&gt;Estes&lt;/Author&gt;&lt;Year&gt;2007&lt;/Year&gt;&lt;RecNum&gt;449&lt;/RecNum&gt;&lt;DisplayText&gt;(2007)&lt;/DisplayText&gt;&lt;record&gt;&lt;rec-number&gt;449&lt;/rec-number&gt;&lt;foreign-keys&gt;&lt;key app="EN" db-id="5ppvfvtxcxr5xnew0zqvex91vs0vv2wxd90d" timestamp="1604473338"&gt;449&lt;/key&gt;&lt;/foreign-keys&gt;&lt;ref-type name="Journal Article"&gt;17&lt;/ref-type&gt;&lt;contributors&gt;&lt;authors&gt;&lt;author&gt;Estes, S.&lt;/author&gt;&lt;author&gt;Arnold, S. J.&lt;/author&gt;&lt;/authors&gt;&lt;/contributors&gt;&lt;auth-address&gt;Oregon State Univ, Dept Zool, Corvallis, OR 97331 USA&lt;/auth-address&gt;&lt;titles&gt;&lt;title&gt;Resolving the paradox of stasis: Models with stabilizing selection explain evolutionary divergence on all timescales&lt;/title&gt;&lt;secondary-title&gt;American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Nat&lt;/abbr-1&gt;&lt;/alt-periodical&gt;&lt;pages&gt;227-244&lt;/pages&gt;&lt;volume&gt;169&lt;/volume&gt;&lt;number&gt;2&lt;/number&gt;&lt;keywords&gt;&lt;keyword&gt;adaptive landscape&lt;/keyword&gt;&lt;keyword&gt;macroevolution&lt;/keyword&gt;&lt;keyword&gt;microevolution&lt;/keyword&gt;&lt;keyword&gt;phenotypic evolution&lt;/keyword&gt;&lt;keyword&gt;quantitative genetic models&lt;/keyword&gt;&lt;keyword&gt;comparative methods&lt;/keyword&gt;&lt;keyword&gt;effective population-size&lt;/keyword&gt;&lt;keyword&gt;quantitative-genetic-analysis&lt;/keyword&gt;&lt;keyword&gt;phenotypic evolution&lt;/keyword&gt;&lt;keyword&gt;natural-selection&lt;/keyword&gt;&lt;keyword&gt;contemporary microevolution&lt;/keyword&gt;&lt;keyword&gt;morphological evolution&lt;/keyword&gt;&lt;keyword&gt;changing environment&lt;/keyword&gt;&lt;keyword&gt;modern life&lt;/keyword&gt;&lt;keyword&gt;G-matrix&lt;/keyword&gt;&lt;keyword&gt;rates&lt;/keyword&gt;&lt;/keywords&gt;&lt;dates&gt;&lt;year&gt;2007&lt;/year&gt;&lt;pub-dates&gt;&lt;date&gt;Feb&lt;/date&gt;&lt;/pub-dates&gt;&lt;/dates&gt;&lt;isbn&gt;0003-0147&lt;/isbn&gt;&lt;accession-num&gt;WOS:000243729700009&lt;/accession-num&gt;&lt;urls&gt;&lt;related-urls&gt;&lt;url&gt;&amp;lt;Go to ISI&amp;gt;://WOS:000243729700009&lt;/url&gt;&lt;/related-urls&gt;&lt;/urls&gt;&lt;electronic-resource-num&gt;Doi 10.1086/510633&lt;/electronic-resource-num&gt;&lt;language&gt;English&lt;/language&gt;&lt;/record&gt;&lt;/Cite&gt;&lt;/EndNote&gt;</w:instrText>
      </w:r>
      <w:r w:rsidR="0098590E">
        <w:rPr>
          <w:lang w:val="en-US"/>
        </w:rPr>
        <w:fldChar w:fldCharType="separate"/>
      </w:r>
      <w:r w:rsidR="0098590E">
        <w:rPr>
          <w:noProof/>
          <w:lang w:val="en-US"/>
        </w:rPr>
        <w:t>(2007)</w:t>
      </w:r>
      <w:r w:rsidR="0098590E">
        <w:rPr>
          <w:lang w:val="en-US"/>
        </w:rPr>
        <w:fldChar w:fldCharType="end"/>
      </w:r>
      <w:r w:rsidR="008001B1">
        <w:rPr>
          <w:lang w:val="en-US"/>
        </w:rPr>
        <w:t xml:space="preserve"> </w:t>
      </w:r>
      <w:r w:rsidR="00936E4B">
        <w:rPr>
          <w:lang w:val="en-US"/>
        </w:rPr>
        <w:t>found that approximately 64% of reviewed populations were maladapted by at least 1 standard deviation from the implied phenotypic optimum</w:t>
      </w:r>
      <w:r w:rsidR="008001B1">
        <w:rPr>
          <w:lang w:val="en-US"/>
        </w:rPr>
        <w:t xml:space="preserve">. </w:t>
      </w:r>
      <w:r w:rsidR="00314239">
        <w:rPr>
          <w:lang w:val="en-US"/>
        </w:rPr>
        <w:t xml:space="preserve">Further meta-analyses by Hereford </w:t>
      </w:r>
      <w:r w:rsidR="0098590E">
        <w:rPr>
          <w:lang w:val="en-US"/>
        </w:rPr>
        <w:fldChar w:fldCharType="begin"/>
      </w:r>
      <w:r w:rsidR="0098590E">
        <w:rPr>
          <w:lang w:val="en-US"/>
        </w:rPr>
        <w:instrText xml:space="preserve"> ADDIN EN.CITE &lt;EndNote&gt;&lt;Cite ExcludeAuth="1"&gt;&lt;Author&gt;Hereford&lt;/Author&gt;&lt;Year&gt;2009&lt;/Year&gt;&lt;RecNum&gt;451&lt;/RecNum&gt;&lt;DisplayText&gt;(2009)&lt;/DisplayText&gt;&lt;record&gt;&lt;rec-number&gt;451&lt;/rec-number&gt;&lt;foreign-keys&gt;&lt;key app="EN" db-id="5ppvfvtxcxr5xnew0zqvex91vs0vv2wxd90d" timestamp="1604473574"&gt;451&lt;/key&gt;&lt;/foreign-keys&gt;&lt;ref-type name="Journal Article"&gt;17&lt;/ref-type&gt;&lt;contributors&gt;&lt;authors&gt;&lt;author&gt;Hereford, J.&lt;/author&gt;&lt;/authors&gt;&lt;/contributors&gt;&lt;auth-address&gt;National Evolutionary Synthesis Center, Durham, North Carolina 27705, USA. hereford@umd.edu&lt;/auth-address&gt;&lt;titles&gt;&lt;title&gt;A quantitative survey of local adaptation and fitness trade-offs&lt;/title&gt;&lt;secondary-title&gt;Am Nat&lt;/secondary-title&gt;&lt;/titles&gt;&lt;periodical&gt;&lt;full-title&gt;American Naturalist&lt;/full-title&gt;&lt;abbr-1&gt;Am Nat&lt;/abbr-1&gt;&lt;/periodical&gt;&lt;pages&gt;579-88&lt;/pages&gt;&lt;volume&gt;173&lt;/volume&gt;&lt;number&gt;5&lt;/number&gt;&lt;edition&gt;2009/03/11&lt;/edition&gt;&lt;keywords&gt;&lt;keyword&gt;*Adaptation, Biological&lt;/keyword&gt;&lt;keyword&gt;*Environment&lt;/keyword&gt;&lt;keyword&gt;*Phenotype&lt;/keyword&gt;&lt;/keywords&gt;&lt;dates&gt;&lt;year&gt;2009&lt;/year&gt;&lt;pub-dates&gt;&lt;date&gt;May&lt;/date&gt;&lt;/pub-dates&gt;&lt;/dates&gt;&lt;isbn&gt;1537-5323 (Electronic)&amp;#xD;0003-0147 (Linking)&lt;/isbn&gt;&lt;accession-num&gt;19272016&lt;/accession-num&gt;&lt;urls&gt;&lt;related-urls&gt;&lt;url&gt;https://www.ncbi.nlm.nih.gov/pubmed/19272016&lt;/url&gt;&lt;/related-urls&gt;&lt;/urls&gt;&lt;electronic-resource-num&gt;10.1086/597611&lt;/electronic-resource-num&gt;&lt;/record&gt;&lt;/Cite&gt;&lt;/EndNote&gt;</w:instrText>
      </w:r>
      <w:r w:rsidR="0098590E">
        <w:rPr>
          <w:lang w:val="en-US"/>
        </w:rPr>
        <w:fldChar w:fldCharType="separate"/>
      </w:r>
      <w:r w:rsidR="0098590E">
        <w:rPr>
          <w:noProof/>
          <w:lang w:val="en-US"/>
        </w:rPr>
        <w:t>(2009)</w:t>
      </w:r>
      <w:r w:rsidR="0098590E">
        <w:rPr>
          <w:lang w:val="en-US"/>
        </w:rPr>
        <w:fldChar w:fldCharType="end"/>
      </w:r>
      <w:r w:rsidR="00314239">
        <w:rPr>
          <w:lang w:val="en-US"/>
        </w:rPr>
        <w:t xml:space="preserve"> and Leimu and Fischer </w:t>
      </w:r>
      <w:r w:rsidR="0098590E">
        <w:rPr>
          <w:lang w:val="en-US"/>
        </w:rPr>
        <w:fldChar w:fldCharType="begin"/>
      </w:r>
      <w:r w:rsidR="0098590E">
        <w:rPr>
          <w:lang w:val="en-US"/>
        </w:rPr>
        <w:instrText xml:space="preserve"> ADDIN EN.CITE &lt;EndNote&gt;&lt;Cite ExcludeAuth="1"&gt;&lt;Author&gt;Leimu&lt;/Author&gt;&lt;Year&gt;2008&lt;/Year&gt;&lt;RecNum&gt;450&lt;/RecNum&gt;&lt;DisplayText&gt;(2008)&lt;/DisplayText&gt;&lt;record&gt;&lt;rec-number&gt;450&lt;/rec-number&gt;&lt;foreign-keys&gt;&lt;key app="EN" db-id="5ppvfvtxcxr5xnew0zqvex91vs0vv2wxd90d" timestamp="1604473556"&gt;450&lt;/key&gt;&lt;/foreign-keys&gt;&lt;ref-type name="Journal Article"&gt;17&lt;/ref-type&gt;&lt;contributors&gt;&lt;authors&gt;&lt;author&gt;Leimu, R.&lt;/author&gt;&lt;author&gt;Fischer, M.&lt;/author&gt;&lt;/authors&gt;&lt;/contributors&gt;&lt;auth-address&gt;Univ Potsdam, Inst Biochem &amp;amp; Biol, Potsdam, Germany&amp;#xD;Univ Bern, Inst Plant Sci, CH-3012 Bern, Switzerland&amp;#xD;Univ Turku, Sect Ecol, SF-20500 Turku, Finland&lt;/auth-address&gt;&lt;titles&gt;&lt;title&gt;A Meta-Analysis of Local Adaptation in Plants&lt;/title&gt;&lt;secondary-title&gt;Plos One&lt;/secondary-title&gt;&lt;alt-title&gt;Plos One&lt;/alt-title&gt;&lt;/titles&gt;&lt;periodical&gt;&lt;full-title&gt;PLoS One&lt;/full-title&gt;&lt;/periodical&gt;&lt;alt-periodical&gt;&lt;full-title&gt;PLoS One&lt;/full-title&gt;&lt;/alt-periodical&gt;&lt;volume&gt;3&lt;/volume&gt;&lt;number&gt;12&lt;/number&gt;&lt;keywords&gt;&lt;keyword&gt;population genetic consequences&lt;/keyword&gt;&lt;keyword&gt;perennial carlina-vulgaris&lt;/keyword&gt;&lt;keyword&gt;habitat fragmentation&lt;/keyword&gt;&lt;keyword&gt;size&lt;/keyword&gt;&lt;keyword&gt;differentiation&lt;/keyword&gt;&lt;keyword&gt;evolution&lt;/keyword&gt;&lt;keyword&gt;selection&lt;/keyword&gt;&lt;keyword&gt;limits&lt;/keyword&gt;&lt;/keywords&gt;&lt;dates&gt;&lt;year&gt;2008&lt;/year&gt;&lt;pub-dates&gt;&lt;date&gt;Dec 23&lt;/date&gt;&lt;/pub-dates&gt;&lt;/dates&gt;&lt;isbn&gt;1932-6203&lt;/isbn&gt;&lt;accession-num&gt;WOS:000265462400011&lt;/accession-num&gt;&lt;urls&gt;&lt;related-urls&gt;&lt;url&gt;&amp;lt;Go to ISI&amp;gt;://WOS:000265462400011&lt;/url&gt;&lt;/related-urls&gt;&lt;/urls&gt;&lt;electronic-resource-num&gt;ARTN e4010&amp;#xD;10.1371/journal.pone.0004010&lt;/electronic-resource-num&gt;&lt;language&gt;English&lt;/language&gt;&lt;/record&gt;&lt;/Cite&gt;&lt;/EndNote&gt;</w:instrText>
      </w:r>
      <w:r w:rsidR="0098590E">
        <w:rPr>
          <w:lang w:val="en-US"/>
        </w:rPr>
        <w:fldChar w:fldCharType="separate"/>
      </w:r>
      <w:r w:rsidR="0098590E">
        <w:rPr>
          <w:noProof/>
          <w:lang w:val="en-US"/>
        </w:rPr>
        <w:t>(2008)</w:t>
      </w:r>
      <w:r w:rsidR="0098590E">
        <w:rPr>
          <w:lang w:val="en-US"/>
        </w:rPr>
        <w:fldChar w:fldCharType="end"/>
      </w:r>
      <w:r w:rsidR="00314239">
        <w:rPr>
          <w:lang w:val="en-US"/>
        </w:rPr>
        <w:t xml:space="preserve"> found signatures of natural selection in </w:t>
      </w:r>
      <w:r w:rsidR="0098590E">
        <w:rPr>
          <w:lang w:val="en-US"/>
        </w:rPr>
        <w:t xml:space="preserve">70% of analyzed </w:t>
      </w:r>
      <w:r w:rsidR="00314239">
        <w:rPr>
          <w:lang w:val="en-US"/>
        </w:rPr>
        <w:t>common gard</w:t>
      </w:r>
      <w:r w:rsidR="0098590E">
        <w:rPr>
          <w:lang w:val="en-US"/>
        </w:rPr>
        <w:t>en experiments</w:t>
      </w:r>
      <w:r w:rsidR="00314239">
        <w:rPr>
          <w:lang w:val="en-US"/>
        </w:rPr>
        <w:t xml:space="preserve">, leaving 30% of populations </w:t>
      </w:r>
      <w:r w:rsidR="00314239">
        <w:rPr>
          <w:lang w:val="en-US"/>
        </w:rPr>
        <w:lastRenderedPageBreak/>
        <w:t xml:space="preserve">unexplained. </w:t>
      </w:r>
      <w:r w:rsidR="00EF778B">
        <w:rPr>
          <w:lang w:val="en-US"/>
        </w:rPr>
        <w:t>These discrepancies highlight the difficulties populations have in reaching phenotypic optima, and raises</w:t>
      </w:r>
      <w:r w:rsidR="00B02392">
        <w:rPr>
          <w:lang w:val="en-US"/>
        </w:rPr>
        <w:t xml:space="preserve"> several</w:t>
      </w:r>
      <w:r w:rsidR="00EF778B">
        <w:rPr>
          <w:lang w:val="en-US"/>
        </w:rPr>
        <w:t xml:space="preserve"> notable questions. </w:t>
      </w:r>
      <w:r w:rsidR="00B02392">
        <w:rPr>
          <w:lang w:val="en-US"/>
        </w:rPr>
        <w:t xml:space="preserve">Two of these are as follows: (1) Which evolutionary </w:t>
      </w:r>
      <w:r w:rsidR="00EF778B">
        <w:rPr>
          <w:lang w:val="en-US"/>
        </w:rPr>
        <w:t>forces prevent populations from adapting, and then adhering to their optimum?</w:t>
      </w:r>
      <w:r w:rsidR="00B02392">
        <w:rPr>
          <w:lang w:val="en-US"/>
        </w:rPr>
        <w:t xml:space="preserve"> (2) </w:t>
      </w:r>
      <w:r w:rsidR="00CB449E">
        <w:rPr>
          <w:lang w:val="en-US"/>
        </w:rPr>
        <w:t xml:space="preserve">Which factors best enable populations to adapt? </w:t>
      </w:r>
      <w:r w:rsidR="005E483E">
        <w:rPr>
          <w:lang w:val="en-US"/>
        </w:rPr>
        <w:t>To answer these questions, we must turn to the literature on the importance of genetic drift, mutation</w:t>
      </w:r>
      <w:r w:rsidR="00D64E11">
        <w:rPr>
          <w:lang w:val="en-US"/>
        </w:rPr>
        <w:t>, and stabilizing selection</w:t>
      </w:r>
      <w:r w:rsidR="005E483E">
        <w:rPr>
          <w:lang w:val="en-US"/>
        </w:rPr>
        <w:t xml:space="preserve"> on quantitative traits.</w:t>
      </w:r>
      <w:r w:rsidR="00B12995">
        <w:rPr>
          <w:lang w:val="en-US"/>
        </w:rPr>
        <w:t xml:space="preserve"> </w:t>
      </w:r>
    </w:p>
    <w:p w14:paraId="69660772" w14:textId="45B7FEE9" w:rsidR="001D3B1C" w:rsidRDefault="00D64E11" w:rsidP="005343F5">
      <w:pPr>
        <w:spacing w:before="120" w:after="120" w:line="480" w:lineRule="auto"/>
        <w:ind w:firstLine="720"/>
        <w:rPr>
          <w:lang w:val="en-US"/>
        </w:rPr>
      </w:pPr>
      <w:r>
        <w:rPr>
          <w:lang w:val="en-US"/>
        </w:rPr>
        <w:t xml:space="preserve">Drift and the drift-barrier theory; </w:t>
      </w:r>
      <w:r w:rsidR="00C32C18">
        <w:rPr>
          <w:lang w:val="en-US"/>
        </w:rPr>
        <w:t xml:space="preserve">expectations of drift, strength with certain population sizes, reduces variation, </w:t>
      </w:r>
      <w:r>
        <w:rPr>
          <w:lang w:val="en-US"/>
        </w:rPr>
        <w:t xml:space="preserve">to adapt, we need to overcome the drift-barrier </w:t>
      </w:r>
    </w:p>
    <w:p w14:paraId="2601B7CC" w14:textId="6DB43D77" w:rsidR="005E483E" w:rsidRPr="00AD0F80" w:rsidRDefault="00D64E11" w:rsidP="005343F5">
      <w:pPr>
        <w:spacing w:before="120" w:after="120" w:line="480" w:lineRule="auto"/>
        <w:ind w:firstLine="720"/>
        <w:rPr>
          <w:lang w:val="en-US"/>
        </w:rPr>
      </w:pPr>
      <w:r>
        <w:rPr>
          <w:lang w:val="en-US"/>
        </w:rPr>
        <w:t xml:space="preserve">Mutation – nearly neutral theory, stable rates of mutation, why mutation rate might change, expected interactions with recombination; </w:t>
      </w:r>
      <w:r w:rsidR="009F1389">
        <w:rPr>
          <w:lang w:val="en-US"/>
        </w:rPr>
        <w:t xml:space="preserve">increases variation; </w:t>
      </w:r>
      <w:r>
        <w:rPr>
          <w:lang w:val="en-US"/>
        </w:rPr>
        <w:t>to adapt, we must overcome the negative mutations (they can’t swamp us), but have either enough standing variation to make a start, or enough mutational variance to make a start</w:t>
      </w:r>
      <w:r w:rsidR="00AD0F80">
        <w:rPr>
          <w:lang w:val="en-US"/>
        </w:rPr>
        <w:t xml:space="preserve"> (highlight importance of V</w:t>
      </w:r>
      <w:r w:rsidR="00AD0F80">
        <w:rPr>
          <w:vertAlign w:val="subscript"/>
          <w:lang w:val="en-US"/>
        </w:rPr>
        <w:t>A</w:t>
      </w:r>
      <w:r w:rsidR="00AD0F80">
        <w:rPr>
          <w:lang w:val="en-US"/>
        </w:rPr>
        <w:t xml:space="preserve"> in an adaptation context)</w:t>
      </w:r>
    </w:p>
    <w:p w14:paraId="440200A9" w14:textId="3F84A2BB" w:rsidR="00C32C18" w:rsidRDefault="00D64E11" w:rsidP="00C32C18">
      <w:pPr>
        <w:spacing w:before="120" w:after="120" w:line="480" w:lineRule="auto"/>
        <w:ind w:firstLine="720"/>
        <w:rPr>
          <w:lang w:val="en-US"/>
        </w:rPr>
      </w:pPr>
      <w:r>
        <w:rPr>
          <w:lang w:val="en-US"/>
        </w:rPr>
        <w:t>Stabilizing selection – expected for polygenic quantitative traits, fitness optimum</w:t>
      </w:r>
      <w:r w:rsidR="009F1389">
        <w:rPr>
          <w:lang w:val="en-US"/>
        </w:rPr>
        <w:t>; Infinitesimal model (Fisher 1930), brief history;</w:t>
      </w:r>
      <w:r>
        <w:rPr>
          <w:lang w:val="en-US"/>
        </w:rPr>
        <w:t xml:space="preserve"> </w:t>
      </w:r>
      <w:r w:rsidR="009F1389">
        <w:rPr>
          <w:lang w:val="en-US"/>
        </w:rPr>
        <w:t xml:space="preserve">decreases variation; LINK: </w:t>
      </w:r>
      <w:r w:rsidR="00C32C18">
        <w:rPr>
          <w:lang w:val="en-US"/>
        </w:rPr>
        <w:t xml:space="preserve">these evolutionary forces don’t act in a vacuum, </w:t>
      </w:r>
      <w:r>
        <w:rPr>
          <w:lang w:val="en-US"/>
        </w:rPr>
        <w:t xml:space="preserve">usually modelled </w:t>
      </w:r>
      <w:r w:rsidR="00C32C18">
        <w:rPr>
          <w:lang w:val="en-US"/>
        </w:rPr>
        <w:t xml:space="preserve">as an equilibrium </w:t>
      </w:r>
      <w:r w:rsidR="009F1389">
        <w:rPr>
          <w:lang w:val="en-US"/>
        </w:rPr>
        <w:t>between them</w:t>
      </w:r>
      <w:r w:rsidR="00C32C18">
        <w:rPr>
          <w:lang w:val="en-US"/>
        </w:rPr>
        <w:t>, where these forces fight each other to maintain variation</w:t>
      </w:r>
      <w:r w:rsidR="009F1389">
        <w:rPr>
          <w:lang w:val="en-US"/>
        </w:rPr>
        <w:t xml:space="preserve"> in a population</w:t>
      </w:r>
      <w:r w:rsidR="0098590E">
        <w:rPr>
          <w:lang w:val="en-US"/>
        </w:rPr>
        <w:t xml:space="preserve"> – this occurs after adaptation has taken place, where variation is maintained via this balance</w:t>
      </w:r>
      <w:r w:rsidR="00E3281B">
        <w:rPr>
          <w:lang w:val="en-US"/>
        </w:rPr>
        <w:t xml:space="preserve"> (Fig. 1)</w:t>
      </w:r>
    </w:p>
    <w:p w14:paraId="4008BD70" w14:textId="36A701F5" w:rsidR="006E4266" w:rsidRDefault="00C32C18" w:rsidP="00C32C18">
      <w:pPr>
        <w:spacing w:before="120" w:after="120" w:line="480" w:lineRule="auto"/>
        <w:ind w:firstLine="720"/>
        <w:rPr>
          <w:lang w:val="en-US"/>
        </w:rPr>
      </w:pPr>
      <w:r>
        <w:rPr>
          <w:lang w:val="en-US"/>
        </w:rPr>
        <w:t xml:space="preserve">Modelling variation over time with m/d/s usually done </w:t>
      </w:r>
      <w:r w:rsidR="00D64E11">
        <w:rPr>
          <w:lang w:val="en-US"/>
        </w:rPr>
        <w:t>with either a diallelic (Bulmer) or continuum of alleles (Fleming/Lande/Kimura or Turelli) distribution of alleles. Since we’re in a polygenic space, continuum of alleles makes more sense for explaining the massive amount of diversity</w:t>
      </w:r>
      <w:r w:rsidR="00AD0F80">
        <w:rPr>
          <w:lang w:val="en-US"/>
        </w:rPr>
        <w:t xml:space="preserve"> in the natural world</w:t>
      </w:r>
      <w:r w:rsidR="00D64E11">
        <w:rPr>
          <w:lang w:val="en-US"/>
        </w:rPr>
        <w:t xml:space="preserve"> (SOURCE)</w:t>
      </w:r>
      <w:r>
        <w:rPr>
          <w:lang w:val="en-US"/>
        </w:rPr>
        <w:t xml:space="preserve"> – a caveat to these models is that none of them can explain observed data consistently, </w:t>
      </w:r>
      <w:r>
        <w:rPr>
          <w:lang w:val="en-US"/>
        </w:rPr>
        <w:lastRenderedPageBreak/>
        <w:t xml:space="preserve">however they give an impression of trends that certainly have been </w:t>
      </w:r>
      <w:r w:rsidR="006E4266">
        <w:rPr>
          <w:lang w:val="en-US"/>
        </w:rPr>
        <w:t>observed</w:t>
      </w:r>
      <w:r>
        <w:rPr>
          <w:lang w:val="en-US"/>
        </w:rPr>
        <w:t xml:space="preserve"> in experimental and natural populations</w:t>
      </w:r>
      <w:r w:rsidR="006E4266">
        <w:rPr>
          <w:lang w:val="en-US"/>
        </w:rPr>
        <w:t xml:space="preserve"> (Examples)</w:t>
      </w:r>
      <w:r>
        <w:rPr>
          <w:lang w:val="en-US"/>
        </w:rPr>
        <w:t>;</w:t>
      </w:r>
    </w:p>
    <w:p w14:paraId="6C505172" w14:textId="77777777" w:rsidR="006E4266" w:rsidRDefault="006E4266" w:rsidP="006E4266">
      <w:pPr>
        <w:spacing w:before="120" w:after="120" w:line="480" w:lineRule="auto"/>
        <w:ind w:firstLine="720"/>
        <w:rPr>
          <w:lang w:val="en-US"/>
        </w:rPr>
      </w:pPr>
      <w:r>
        <w:rPr>
          <w:lang w:val="en-US"/>
        </w:rPr>
        <w:t>As with each evolutionary force, this equilibrium doesn’t happen in a vacuum; genetic architecture is expected to influence this – rates of pleiotropy, mutational correlations, linkage, additive effect size; brief expectation of each</w:t>
      </w:r>
    </w:p>
    <w:p w14:paraId="3EBB1619" w14:textId="1A473C69" w:rsidR="00C32C18" w:rsidRDefault="006E4266" w:rsidP="006E4266">
      <w:pPr>
        <w:spacing w:before="120" w:after="120" w:line="480" w:lineRule="auto"/>
        <w:ind w:firstLine="720"/>
        <w:rPr>
          <w:ins w:id="8" w:author="Nick" w:date="2020-11-06T09:02:00Z"/>
          <w:lang w:val="en-US"/>
        </w:rPr>
      </w:pPr>
      <w:r>
        <w:rPr>
          <w:lang w:val="en-US"/>
        </w:rPr>
        <w:t xml:space="preserve">Historically sampling </w:t>
      </w:r>
      <w:r w:rsidR="004217E5">
        <w:rPr>
          <w:lang w:val="en-US"/>
        </w:rPr>
        <w:t>spaces this large</w:t>
      </w:r>
      <w:r>
        <w:rPr>
          <w:lang w:val="en-US"/>
        </w:rPr>
        <w:t xml:space="preserve"> is difficult; Analytical methods way too complex; Computational methods are the future; We use a novel approach to sample</w:t>
      </w:r>
      <w:r w:rsidR="00C32C18">
        <w:rPr>
          <w:lang w:val="en-US"/>
        </w:rPr>
        <w:t xml:space="preserve"> </w:t>
      </w:r>
      <w:r>
        <w:rPr>
          <w:lang w:val="en-US"/>
        </w:rPr>
        <w:t xml:space="preserve">ranges of these parameters, pulling the curtain on not only the maintenance of variation and genetic architectures enabling adaptation, but also the </w:t>
      </w:r>
      <w:r w:rsidR="004217E5">
        <w:rPr>
          <w:lang w:val="en-US"/>
        </w:rPr>
        <w:t xml:space="preserve">underlying distributions of alleles that give rise to this variation. This returns a population genetics insight into a quantitative genetics model; </w:t>
      </w:r>
    </w:p>
    <w:p w14:paraId="5F1FEEF6" w14:textId="055C4DCE" w:rsidR="002400C9" w:rsidRDefault="002400C9" w:rsidP="006E4266">
      <w:pPr>
        <w:spacing w:before="120" w:after="120" w:line="480" w:lineRule="auto"/>
        <w:ind w:firstLine="720"/>
        <w:rPr>
          <w:lang w:val="en-US"/>
        </w:rPr>
      </w:pPr>
      <w:ins w:id="9" w:author="Nick" w:date="2020-11-06T09:02:00Z">
        <w:r>
          <w:rPr>
            <w:lang w:val="en-US"/>
          </w:rPr>
          <w:t>HoC vs Gaussian – well defined</w:t>
        </w:r>
      </w:ins>
    </w:p>
    <w:p w14:paraId="766679CA" w14:textId="77777777" w:rsidR="00E11C3E" w:rsidRDefault="00E11C3E" w:rsidP="005343F5">
      <w:pPr>
        <w:spacing w:before="120" w:after="120" w:line="480" w:lineRule="auto"/>
        <w:ind w:firstLine="720"/>
      </w:pPr>
    </w:p>
    <w:p w14:paraId="69AE8F7A" w14:textId="29486BA1" w:rsidR="004F0C57" w:rsidRDefault="004F0C57" w:rsidP="005343F5">
      <w:pPr>
        <w:pStyle w:val="Heading1"/>
      </w:pPr>
      <w:r>
        <w:t>Methods</w:t>
      </w:r>
    </w:p>
    <w:p w14:paraId="12785729" w14:textId="17E53198" w:rsidR="001746A2" w:rsidRPr="001746A2" w:rsidRDefault="001746A2" w:rsidP="005343F5">
      <w:pPr>
        <w:spacing w:before="120" w:after="120" w:line="480" w:lineRule="auto"/>
        <w:ind w:firstLine="720"/>
        <w:rPr>
          <w:lang w:val="en-US"/>
        </w:rPr>
      </w:pPr>
      <w:r>
        <w:rPr>
          <w:lang w:val="en-US"/>
        </w:rPr>
        <w:t xml:space="preserve">Using </w:t>
      </w:r>
      <w:r w:rsidR="00A879B2">
        <w:rPr>
          <w:lang w:val="en-US"/>
        </w:rPr>
        <w:t xml:space="preserve">the forward-genetics modelling package </w:t>
      </w:r>
      <w:r>
        <w:rPr>
          <w:lang w:val="en-US"/>
        </w:rPr>
        <w:t>SLiM</w:t>
      </w:r>
      <w:r w:rsidR="00A879B2">
        <w:rPr>
          <w:lang w:val="en-US"/>
        </w:rPr>
        <w:t xml:space="preserve"> 3.4 </w:t>
      </w:r>
      <w:r w:rsidR="00A879B2">
        <w:rPr>
          <w:lang w:val="en-US"/>
        </w:rPr>
        <w:fldChar w:fldCharType="begin"/>
      </w:r>
      <w:r w:rsidR="00A879B2">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A879B2">
        <w:rPr>
          <w:lang w:val="en-US"/>
        </w:rPr>
        <w:fldChar w:fldCharType="separate"/>
      </w:r>
      <w:r w:rsidR="00A879B2">
        <w:rPr>
          <w:noProof/>
          <w:lang w:val="en-US"/>
        </w:rPr>
        <w:t>(</w:t>
      </w:r>
      <w:r w:rsidR="00A879B2" w:rsidRPr="00A879B2">
        <w:rPr>
          <w:smallCaps/>
          <w:noProof/>
          <w:lang w:val="en-US"/>
        </w:rPr>
        <w:t>Haller and Messer</w:t>
      </w:r>
      <w:r w:rsidR="00A879B2">
        <w:rPr>
          <w:noProof/>
          <w:lang w:val="en-US"/>
        </w:rPr>
        <w:t xml:space="preserve"> 2019)</w:t>
      </w:r>
      <w:r w:rsidR="00A879B2">
        <w:rPr>
          <w:lang w:val="en-US"/>
        </w:rPr>
        <w:fldChar w:fldCharType="end"/>
      </w:r>
      <w:r w:rsidR="00A879B2">
        <w:rPr>
          <w:lang w:val="en-US"/>
        </w:rPr>
        <w:t xml:space="preserve">, </w:t>
      </w:r>
      <w:del w:id="10" w:author="Nick" w:date="2020-11-06T09:03:00Z">
        <w:r w:rsidR="00117966" w:rsidRPr="002400C9" w:rsidDel="002400C9">
          <w:rPr>
            <w:highlight w:val="yellow"/>
            <w:lang w:val="en-US"/>
            <w:rPrChange w:id="11" w:author="Nick" w:date="2020-11-06T09:03:00Z">
              <w:rPr>
                <w:lang w:val="en-US"/>
              </w:rPr>
            </w:rPrChange>
          </w:rPr>
          <w:delText xml:space="preserve">we </w:delText>
        </w:r>
      </w:del>
      <w:ins w:id="12" w:author="Nick" w:date="2020-11-06T09:03:00Z">
        <w:r w:rsidR="002400C9" w:rsidRPr="002400C9">
          <w:rPr>
            <w:highlight w:val="yellow"/>
            <w:lang w:val="en-US"/>
            <w:rPrChange w:id="13" w:author="Nick" w:date="2020-11-06T09:03:00Z">
              <w:rPr>
                <w:lang w:val="en-US"/>
              </w:rPr>
            </w:rPrChange>
          </w:rPr>
          <w:t>I</w:t>
        </w:r>
        <w:r w:rsidR="002400C9">
          <w:rPr>
            <w:lang w:val="en-US"/>
          </w:rPr>
          <w:t xml:space="preserve"> </w:t>
        </w:r>
      </w:ins>
      <w:r w:rsidR="00A879B2">
        <w:rPr>
          <w:lang w:val="en-US"/>
        </w:rPr>
        <w:t>constructed two models to explore a portion of the multivariate parameter space that explains genetic variability in natural populations</w:t>
      </w:r>
      <w:r w:rsidR="001775B8">
        <w:rPr>
          <w:lang w:val="en-US"/>
        </w:rPr>
        <w:t>. These parameters included genome wide recombination rate</w:t>
      </w:r>
      <w:r w:rsidR="00187CAE">
        <w:rPr>
          <w:lang w:val="en-US"/>
        </w:rPr>
        <w:t>,</w:t>
      </w:r>
      <w:r w:rsidR="001775B8">
        <w:rPr>
          <w:lang w:val="en-US"/>
        </w:rPr>
        <w:t xml:space="preserve"> the additive effect size distribution, </w:t>
      </w:r>
      <w:r w:rsidR="00096FA1">
        <w:rPr>
          <w:lang w:val="en-US"/>
        </w:rPr>
        <w:t>the rate of universal pleiotropy,</w:t>
      </w:r>
      <w:r w:rsidR="00CB221C">
        <w:rPr>
          <w:lang w:val="en-US"/>
        </w:rPr>
        <w:t xml:space="preserve"> mutational correlation between traits,</w:t>
      </w:r>
      <w:r w:rsidR="00096FA1">
        <w:rPr>
          <w:lang w:val="en-US"/>
        </w:rPr>
        <w:t xml:space="preserve"> </w:t>
      </w:r>
      <w:r w:rsidR="001775B8">
        <w:rPr>
          <w:lang w:val="en-US"/>
        </w:rPr>
        <w:t>and the selection strength multiplier</w:t>
      </w:r>
      <w:del w:id="14" w:author="Nick" w:date="2020-11-06T09:05:00Z">
        <w:r w:rsidR="001775B8" w:rsidDel="002400C9">
          <w:rPr>
            <w:lang w:val="en-US"/>
          </w:rPr>
          <w:delText xml:space="preserve">, </w:delText>
        </w:r>
        <m:oMath>
          <m:r>
            <w:rPr>
              <w:rFonts w:ascii="Cambria Math" w:eastAsiaTheme="minorEastAsia" w:hAnsi="Cambria Math"/>
              <w:lang w:val="en-US"/>
            </w:rPr>
            <m:t>τ</m:t>
          </m:r>
        </m:oMath>
        <w:r w:rsidR="00354519" w:rsidDel="002400C9">
          <w:rPr>
            <w:rFonts w:eastAsiaTheme="minorEastAsia"/>
            <w:lang w:val="en-US"/>
          </w:rPr>
          <w:delText xml:space="preserve"> </w:delText>
        </w:r>
      </w:del>
      <w:r w:rsidR="00354519">
        <w:rPr>
          <w:rFonts w:eastAsiaTheme="minorEastAsia"/>
          <w:lang w:val="en-US"/>
        </w:rPr>
        <w:t>(Table 1)</w:t>
      </w:r>
      <w:r w:rsidR="001775B8">
        <w:rPr>
          <w:rFonts w:eastAsiaTheme="minorEastAsia"/>
          <w:lang w:val="en-US"/>
        </w:rPr>
        <w:t>.</w:t>
      </w:r>
      <w:r w:rsidR="00FA75EE">
        <w:rPr>
          <w:rFonts w:eastAsiaTheme="minorEastAsia"/>
          <w:lang w:val="en-US"/>
        </w:rPr>
        <w:t xml:space="preserve"> </w:t>
      </w:r>
      <w:r w:rsidR="00187CAE">
        <w:rPr>
          <w:lang w:val="en-US"/>
        </w:rPr>
        <w:t xml:space="preserve">The relative rate of </w:t>
      </w:r>
      <w:r w:rsidR="00524974">
        <w:rPr>
          <w:lang w:val="en-US"/>
        </w:rPr>
        <w:t xml:space="preserve">non-QTL, </w:t>
      </w:r>
      <w:r w:rsidR="00187CAE">
        <w:rPr>
          <w:lang w:val="en-US"/>
        </w:rPr>
        <w:t>deleterious mutation compared to trait mutation</w:t>
      </w:r>
      <w:r w:rsidR="00096FA1">
        <w:rPr>
          <w:lang w:val="en-US"/>
        </w:rPr>
        <w:t>s was also varied across models</w:t>
      </w:r>
      <w:r w:rsidR="00187CAE">
        <w:rPr>
          <w:lang w:val="en-US"/>
        </w:rPr>
        <w:t>.</w:t>
      </w:r>
      <w:r w:rsidR="00096FA1">
        <w:rPr>
          <w:lang w:val="en-US"/>
        </w:rPr>
        <w:t xml:space="preserve"> This parameter led to two alternate outcomes that could influence </w:t>
      </w:r>
      <w:r w:rsidR="00122E64">
        <w:rPr>
          <w:lang w:val="en-US"/>
        </w:rPr>
        <w:t>variation and adaptation</w:t>
      </w:r>
      <w:r w:rsidR="00096FA1">
        <w:rPr>
          <w:lang w:val="en-US"/>
        </w:rPr>
        <w:t xml:space="preserve">: either the reduction in </w:t>
      </w:r>
      <w:r w:rsidR="00096FA1" w:rsidRPr="00096FA1">
        <w:t>QTL</w:t>
      </w:r>
      <w:r w:rsidR="00096FA1">
        <w:t xml:space="preserve"> </w:t>
      </w:r>
      <w:r w:rsidR="00096FA1" w:rsidRPr="00096FA1">
        <w:t>mutation</w:t>
      </w:r>
      <w:r w:rsidR="00096FA1">
        <w:rPr>
          <w:lang w:val="en-US"/>
        </w:rPr>
        <w:t xml:space="preserve"> rate</w:t>
      </w:r>
      <w:r w:rsidR="00187CAE">
        <w:rPr>
          <w:lang w:val="en-US"/>
        </w:rPr>
        <w:t xml:space="preserve"> </w:t>
      </w:r>
      <w:r w:rsidR="00096FA1">
        <w:rPr>
          <w:lang w:val="en-US"/>
        </w:rPr>
        <w:t xml:space="preserve">due to increasing deleterious mutation rate could cause observed differences, or the effect of the deleterious mutations </w:t>
      </w:r>
      <w:r w:rsidR="001E2897">
        <w:rPr>
          <w:lang w:val="en-US"/>
        </w:rPr>
        <w:t>on fitness</w:t>
      </w:r>
      <w:r w:rsidR="00096FA1">
        <w:rPr>
          <w:lang w:val="en-US"/>
        </w:rPr>
        <w:t xml:space="preserve"> </w:t>
      </w:r>
      <w:r w:rsidR="00096FA1">
        <w:rPr>
          <w:lang w:val="en-US"/>
        </w:rPr>
        <w:lastRenderedPageBreak/>
        <w:t>could be attributed to the differences. Preliminary analyses indicated that the ratio of QTL mutations to deleterious mutations remained constant across increasing levels of this parameter (</w:t>
      </w:r>
      <w:r w:rsidR="001D604D" w:rsidRPr="00572489">
        <w:rPr>
          <w:lang w:val="en-US"/>
        </w:rPr>
        <w:t>Figure S1</w:t>
      </w:r>
      <w:r w:rsidR="00096FA1">
        <w:rPr>
          <w:lang w:val="en-US"/>
        </w:rPr>
        <w:t xml:space="preserve">). This suggests that a similar deleterious load was experienced across populations, and that the effects of increasing this rate </w:t>
      </w:r>
      <w:r w:rsidR="00CB221C">
        <w:rPr>
          <w:lang w:val="en-US"/>
        </w:rPr>
        <w:t>were</w:t>
      </w:r>
      <w:r w:rsidR="00096FA1">
        <w:rPr>
          <w:lang w:val="en-US"/>
        </w:rPr>
        <w:t xml:space="preserve"> attributable to changes in QTL mutation rate</w:t>
      </w:r>
      <w:r w:rsidR="00CB221C">
        <w:rPr>
          <w:lang w:val="en-US"/>
        </w:rPr>
        <w:t xml:space="preserve"> rather than the deleterious effects of non-QTL mutations</w:t>
      </w:r>
      <w:r w:rsidR="00096FA1">
        <w:rPr>
          <w:lang w:val="en-US"/>
        </w:rPr>
        <w:t>.</w:t>
      </w:r>
      <w:r w:rsidR="00806EE9">
        <w:rPr>
          <w:lang w:val="en-US"/>
        </w:rPr>
        <w:t xml:space="preserve"> </w:t>
      </w:r>
      <w:r w:rsidR="006611DD">
        <w:rPr>
          <w:lang w:val="en-US"/>
        </w:rPr>
        <w:t>T</w:t>
      </w:r>
      <w:r w:rsidR="00C17D78">
        <w:rPr>
          <w:lang w:val="en-US"/>
        </w:rPr>
        <w:t>he highest QTL mu</w:t>
      </w:r>
      <w:r w:rsidR="001E2897">
        <w:rPr>
          <w:lang w:val="en-US"/>
        </w:rPr>
        <w:t>tation rates were experienced by</w:t>
      </w:r>
      <w:r w:rsidR="00C17D78">
        <w:rPr>
          <w:lang w:val="en-US"/>
        </w:rPr>
        <w:t xml:space="preserve"> models with low rates of deleterious mutation, and vice versa. Thus, models with high mutation rate and low selection strength (</w:t>
      </w:r>
      <w:r w:rsidR="00932F54">
        <w:rPr>
          <w:lang w:val="en-US"/>
        </w:rPr>
        <w:t>deleterious mutation rate</w:t>
      </w:r>
      <w:r w:rsidR="00C17D78">
        <w:rPr>
          <w:lang w:val="en-US"/>
        </w:rPr>
        <w:t xml:space="preserve"> &lt; 0.3</w:t>
      </w:r>
      <w:r w:rsidR="00F927CD">
        <w:rPr>
          <w:lang w:val="en-US"/>
        </w:rPr>
        <w:t>3</w:t>
      </w:r>
      <w:r w:rsidR="00C17D78">
        <w:rPr>
          <w:lang w:val="en-US"/>
        </w:rPr>
        <w:t xml:space="preserve">; </w:t>
      </w:r>
      <m:oMath>
        <m:r>
          <w:rPr>
            <w:rFonts w:ascii="Cambria Math" w:eastAsiaTheme="minorEastAsia" w:hAnsi="Cambria Math"/>
            <w:lang w:val="en-US"/>
          </w:rPr>
          <m:t xml:space="preserve">τ </m:t>
        </m:r>
      </m:oMath>
      <w:r w:rsidR="00932F54">
        <w:rPr>
          <w:rFonts w:eastAsiaTheme="minorEastAsia"/>
          <w:lang w:val="en-US"/>
        </w:rPr>
        <w:t>&gt;</w:t>
      </w:r>
      <w:r w:rsidR="00C17D78">
        <w:rPr>
          <w:rFonts w:eastAsiaTheme="minorEastAsia"/>
          <w:lang w:val="en-US"/>
        </w:rPr>
        <w:t xml:space="preserve"> </w:t>
      </w:r>
      <w:r w:rsidR="00932F54">
        <w:rPr>
          <w:rFonts w:eastAsiaTheme="minorEastAsia"/>
          <w:lang w:val="en-US"/>
        </w:rPr>
        <w:t>66</w:t>
      </w:r>
      <w:r w:rsidR="00C17D78">
        <w:rPr>
          <w:rFonts w:eastAsiaTheme="minorEastAsia"/>
          <w:lang w:val="en-US"/>
        </w:rPr>
        <w:t xml:space="preserve">0) </w:t>
      </w:r>
      <w:r w:rsidR="00932F54">
        <w:rPr>
          <w:rFonts w:eastAsiaTheme="minorEastAsia"/>
          <w:lang w:val="en-US"/>
        </w:rPr>
        <w:t>approximated the Kimura-Fleming-Lande Gaussian app</w:t>
      </w:r>
      <w:r w:rsidR="00F927CD">
        <w:rPr>
          <w:rFonts w:eastAsiaTheme="minorEastAsia"/>
          <w:lang w:val="en-US"/>
        </w:rPr>
        <w:t xml:space="preserve">roximation of allelic effects </w: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 </w:instrTex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EN.CITE.DATA </w:instrText>
      </w:r>
      <w:r w:rsidR="00F927CD">
        <w:rPr>
          <w:rFonts w:eastAsiaTheme="minorEastAsia"/>
          <w:lang w:val="en-US"/>
        </w:rPr>
      </w:r>
      <w:r w:rsidR="00F927CD">
        <w:rPr>
          <w:rFonts w:eastAsiaTheme="minorEastAsia"/>
          <w:lang w:val="en-US"/>
        </w:rPr>
        <w:fldChar w:fldCharType="end"/>
      </w:r>
      <w:r w:rsidR="00F927CD">
        <w:rPr>
          <w:rFonts w:eastAsiaTheme="minorEastAsia"/>
          <w:lang w:val="en-US"/>
        </w:rPr>
      </w:r>
      <w:r w:rsidR="00F927CD">
        <w:rPr>
          <w:rFonts w:eastAsiaTheme="minorEastAsia"/>
          <w:lang w:val="en-US"/>
        </w:rPr>
        <w:fldChar w:fldCharType="separate"/>
      </w:r>
      <w:r w:rsidR="00F927CD">
        <w:rPr>
          <w:rFonts w:eastAsiaTheme="minorEastAsia"/>
          <w:noProof/>
          <w:lang w:val="en-US"/>
        </w:rPr>
        <w:t>(</w:t>
      </w:r>
      <w:r w:rsidR="00F927CD" w:rsidRPr="00F927CD">
        <w:rPr>
          <w:rFonts w:eastAsiaTheme="minorEastAsia"/>
          <w:smallCaps/>
          <w:noProof/>
          <w:lang w:val="en-US"/>
        </w:rPr>
        <w:t>Kimura</w:t>
      </w:r>
      <w:r w:rsidR="00F927CD">
        <w:rPr>
          <w:rFonts w:eastAsiaTheme="minorEastAsia"/>
          <w:noProof/>
          <w:lang w:val="en-US"/>
        </w:rPr>
        <w:t xml:space="preserve"> 1965; </w:t>
      </w:r>
      <w:r w:rsidR="00F927CD" w:rsidRPr="00F927CD">
        <w:rPr>
          <w:rFonts w:eastAsiaTheme="minorEastAsia"/>
          <w:smallCaps/>
          <w:noProof/>
          <w:lang w:val="en-US"/>
        </w:rPr>
        <w:t>Lande</w:t>
      </w:r>
      <w:r w:rsidR="00F927CD">
        <w:rPr>
          <w:rFonts w:eastAsiaTheme="minorEastAsia"/>
          <w:noProof/>
          <w:lang w:val="en-US"/>
        </w:rPr>
        <w:t xml:space="preserve"> 1975; </w:t>
      </w:r>
      <w:r w:rsidR="00F927CD" w:rsidRPr="00F927CD">
        <w:rPr>
          <w:rFonts w:eastAsiaTheme="minorEastAsia"/>
          <w:smallCaps/>
          <w:noProof/>
          <w:lang w:val="en-US"/>
        </w:rPr>
        <w:t>Fleming</w:t>
      </w:r>
      <w:r w:rsidR="00F927CD">
        <w:rPr>
          <w:rFonts w:eastAsiaTheme="minorEastAsia"/>
          <w:noProof/>
          <w:lang w:val="en-US"/>
        </w:rPr>
        <w:t xml:space="preserve"> 1979)</w:t>
      </w:r>
      <w:r w:rsidR="00F927CD">
        <w:rPr>
          <w:rFonts w:eastAsiaTheme="minorEastAsia"/>
          <w:lang w:val="en-US"/>
        </w:rPr>
        <w:fldChar w:fldCharType="end"/>
      </w:r>
      <w:r w:rsidR="00F927CD">
        <w:rPr>
          <w:rFonts w:eastAsiaTheme="minorEastAsia"/>
          <w:lang w:val="en-US"/>
        </w:rPr>
        <w:t>, while models with low mutation rates and high selection strength approximated</w:t>
      </w:r>
      <w:r w:rsidR="00932F54">
        <w:rPr>
          <w:rFonts w:eastAsiaTheme="minorEastAsia"/>
          <w:lang w:val="en-US"/>
        </w:rPr>
        <w:t xml:space="preserve"> Turelli’s </w:t>
      </w:r>
      <w:r w:rsidR="00F927CD">
        <w:rPr>
          <w:rFonts w:eastAsiaTheme="minorEastAsia"/>
          <w:lang w:val="en-US"/>
        </w:rPr>
        <w:fldChar w:fldCharType="begin"/>
      </w:r>
      <w:r w:rsidR="00F927CD">
        <w:rPr>
          <w:rFonts w:eastAsiaTheme="minorEastAsia"/>
          <w:lang w:val="en-US"/>
        </w:rPr>
        <w:instrText xml:space="preserve"> ADDIN EN.CITE &lt;EndNote&gt;&lt;Cite ExcludeAuth="1"&gt;&lt;Author&gt;Turelli&lt;/Author&gt;&lt;Year&gt;1984&lt;/Year&gt;&lt;RecNum&gt;171&lt;/RecNum&gt;&lt;DisplayText&gt;(1984)&lt;/DisplayText&gt;&lt;record&gt;&lt;rec-number&gt;171&lt;/rec-number&gt;&lt;foreign-keys&gt;&lt;key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F927CD">
        <w:rPr>
          <w:rFonts w:eastAsiaTheme="minorEastAsia"/>
          <w:lang w:val="en-US"/>
        </w:rPr>
        <w:fldChar w:fldCharType="separate"/>
      </w:r>
      <w:r w:rsidR="00F927CD">
        <w:rPr>
          <w:rFonts w:eastAsiaTheme="minorEastAsia"/>
          <w:noProof/>
          <w:lang w:val="en-US"/>
        </w:rPr>
        <w:t>(1984)</w:t>
      </w:r>
      <w:r w:rsidR="00F927CD">
        <w:rPr>
          <w:rFonts w:eastAsiaTheme="minorEastAsia"/>
          <w:lang w:val="en-US"/>
        </w:rPr>
        <w:fldChar w:fldCharType="end"/>
      </w:r>
      <w:r w:rsidR="00F927CD">
        <w:rPr>
          <w:rFonts w:eastAsiaTheme="minorEastAsia"/>
          <w:lang w:val="en-US"/>
        </w:rPr>
        <w:t xml:space="preserve"> </w:t>
      </w:r>
      <w:r w:rsidR="00932F54">
        <w:rPr>
          <w:rFonts w:eastAsiaTheme="minorEastAsia"/>
          <w:lang w:val="en-US"/>
        </w:rPr>
        <w:t>House-of-Cards</w:t>
      </w:r>
      <w:r w:rsidR="00F927CD">
        <w:rPr>
          <w:rFonts w:eastAsiaTheme="minorEastAsia"/>
          <w:lang w:val="en-US"/>
        </w:rPr>
        <w:t xml:space="preserve"> model.</w:t>
      </w:r>
      <w:r w:rsidR="00F927CD">
        <w:rPr>
          <w:lang w:val="en-US"/>
        </w:rPr>
        <w:t xml:space="preserve"> </w:t>
      </w:r>
      <w:r w:rsidR="00F3005C">
        <w:rPr>
          <w:rFonts w:eastAsiaTheme="minorEastAsia"/>
          <w:lang w:val="en-US"/>
        </w:rPr>
        <w:t xml:space="preserve">Among </w:t>
      </w:r>
      <w:r w:rsidR="001F6D26">
        <w:rPr>
          <w:rFonts w:eastAsiaTheme="minorEastAsia"/>
          <w:lang w:val="en-US"/>
        </w:rPr>
        <w:t>all</w:t>
      </w:r>
      <w:r w:rsidR="00F3005C">
        <w:rPr>
          <w:rFonts w:eastAsiaTheme="minorEastAsia"/>
          <w:lang w:val="en-US"/>
        </w:rPr>
        <w:t xml:space="preserve"> </w:t>
      </w:r>
      <w:r w:rsidR="001F6D26">
        <w:rPr>
          <w:rFonts w:eastAsiaTheme="minorEastAsia"/>
          <w:lang w:val="en-US"/>
        </w:rPr>
        <w:t>parameter combinations</w:t>
      </w:r>
      <w:r w:rsidR="00F3005C">
        <w:rPr>
          <w:rFonts w:eastAsiaTheme="minorEastAsia"/>
          <w:lang w:val="en-US"/>
        </w:rPr>
        <w:t xml:space="preserve">, multiple </w:t>
      </w:r>
      <w:r w:rsidR="00644A27">
        <w:rPr>
          <w:rFonts w:eastAsiaTheme="minorEastAsia"/>
          <w:lang w:val="en-US"/>
        </w:rPr>
        <w:t xml:space="preserve">conditions </w:t>
      </w:r>
      <w:r w:rsidR="004C63D1">
        <w:rPr>
          <w:rFonts w:eastAsiaTheme="minorEastAsia"/>
          <w:lang w:val="en-US"/>
        </w:rPr>
        <w:t xml:space="preserve">and assumptions </w:t>
      </w:r>
      <w:r w:rsidR="00187CAE">
        <w:rPr>
          <w:rFonts w:eastAsiaTheme="minorEastAsia"/>
          <w:lang w:val="en-US"/>
        </w:rPr>
        <w:t>were</w:t>
      </w:r>
      <w:r w:rsidR="00F3005C">
        <w:rPr>
          <w:rFonts w:eastAsiaTheme="minorEastAsia"/>
          <w:lang w:val="en-US"/>
        </w:rPr>
        <w:t xml:space="preserve"> shared.</w:t>
      </w:r>
      <w:r w:rsidR="00760DEC">
        <w:rPr>
          <w:rFonts w:eastAsiaTheme="minorEastAsia"/>
          <w:lang w:val="en-US"/>
        </w:rPr>
        <w:t xml:space="preserve"> </w:t>
      </w:r>
    </w:p>
    <w:p w14:paraId="68C319F4" w14:textId="3D38A9D3" w:rsidR="004F0C57" w:rsidRDefault="004F0C57" w:rsidP="001210B5">
      <w:pPr>
        <w:pStyle w:val="Heading2"/>
      </w:pPr>
      <w:r w:rsidRPr="004F0C57">
        <w:t xml:space="preserve">Common model </w:t>
      </w:r>
      <w:r w:rsidR="00F731BF">
        <w:t>elements</w:t>
      </w:r>
    </w:p>
    <w:p w14:paraId="392485AE" w14:textId="7F9C7DB5" w:rsidR="00862DBD" w:rsidRDefault="002C6592" w:rsidP="005343F5">
      <w:pPr>
        <w:spacing w:before="120" w:after="120" w:line="480" w:lineRule="auto"/>
        <w:ind w:firstLine="720"/>
        <w:rPr>
          <w:lang w:val="en-US"/>
        </w:rPr>
      </w:pPr>
      <w:r>
        <w:rPr>
          <w:lang w:val="en-US"/>
        </w:rPr>
        <w:t>Both of my experimental models consisted of a SLiM 3.4 model simulating</w:t>
      </w:r>
      <w:r w:rsidR="00AC154F">
        <w:rPr>
          <w:lang w:val="en-US"/>
        </w:rPr>
        <w:t xml:space="preserve"> a Wright-Fisher population of 8000 diploid individuals evolving over 100,000</w:t>
      </w:r>
      <w:r>
        <w:rPr>
          <w:lang w:val="en-US"/>
        </w:rPr>
        <w:t xml:space="preserve"> </w:t>
      </w:r>
      <w:r w:rsidR="00AC154F">
        <w:rPr>
          <w:lang w:val="en-US"/>
        </w:rPr>
        <w:t>generations</w:t>
      </w:r>
      <w:r w:rsidR="00187CAE">
        <w:rPr>
          <w:lang w:val="en-US"/>
        </w:rPr>
        <w:t xml:space="preserve">. </w:t>
      </w:r>
      <w:r w:rsidR="001E2897">
        <w:rPr>
          <w:lang w:val="en-US"/>
        </w:rPr>
        <w:t xml:space="preserve">Populations were assumed to be </w:t>
      </w:r>
      <w:r w:rsidR="00020618">
        <w:rPr>
          <w:lang w:val="en-US"/>
        </w:rPr>
        <w:t>completely allopatric</w:t>
      </w:r>
      <w:r w:rsidR="001E2897">
        <w:rPr>
          <w:lang w:val="en-US"/>
        </w:rPr>
        <w:t xml:space="preserve">. </w:t>
      </w:r>
      <w:r w:rsidR="00187CAE">
        <w:rPr>
          <w:lang w:val="en-US"/>
        </w:rPr>
        <w:t xml:space="preserve">Populations first were subject to </w:t>
      </w:r>
      <w:r w:rsidR="00AC154F">
        <w:rPr>
          <w:lang w:val="en-US"/>
        </w:rPr>
        <w:t>50,000 generations of burn-in</w:t>
      </w:r>
      <w:r w:rsidR="00187CAE">
        <w:rPr>
          <w:lang w:val="en-US"/>
        </w:rPr>
        <w:t xml:space="preserve"> to build standing variation to mutation-drift balance</w:t>
      </w:r>
      <w:r w:rsidR="00101F4B">
        <w:rPr>
          <w:lang w:val="en-US"/>
        </w:rPr>
        <w:t xml:space="preserve"> (</w:t>
      </w:r>
      <w:r w:rsidR="00187CAE">
        <w:rPr>
          <w:lang w:val="en-US"/>
        </w:rPr>
        <w:t>figure S1</w:t>
      </w:r>
      <w:r w:rsidR="00AC154F">
        <w:rPr>
          <w:lang w:val="en-US"/>
        </w:rPr>
        <w:t xml:space="preserve">). </w:t>
      </w:r>
      <w:r w:rsidR="001D73F2">
        <w:rPr>
          <w:lang w:val="en-US"/>
        </w:rPr>
        <w:t>Individuals were</w:t>
      </w:r>
      <w:r w:rsidR="00CA5672">
        <w:rPr>
          <w:lang w:val="en-US"/>
        </w:rPr>
        <w:t xml:space="preserve"> characterized by </w:t>
      </w:r>
      <w:r w:rsidR="003027A4">
        <w:rPr>
          <w:lang w:val="en-US"/>
        </w:rPr>
        <w:t xml:space="preserve">8 traits, </w:t>
      </w:r>
      <w:r w:rsidR="002D2218">
        <w:rPr>
          <w:lang w:val="en-US"/>
        </w:rPr>
        <w:t>controlled by 100 loci each.</w:t>
      </w:r>
      <w:r w:rsidR="00D74B21">
        <w:rPr>
          <w:lang w:val="en-US"/>
        </w:rPr>
        <w:t xml:space="preserve"> Each trait ha</w:t>
      </w:r>
      <w:r w:rsidR="001D73F2">
        <w:rPr>
          <w:lang w:val="en-US"/>
        </w:rPr>
        <w:t>d</w:t>
      </w:r>
      <w:r w:rsidR="00D74B21">
        <w:rPr>
          <w:lang w:val="en-US"/>
        </w:rPr>
        <w:t xml:space="preserve"> an identical effect on fitness, forming a ‘mega-trait’ with varying variance-covariance structures depending on pleiotropy rates.</w:t>
      </w:r>
      <w:r w:rsidR="002D2218">
        <w:rPr>
          <w:lang w:val="en-US"/>
        </w:rPr>
        <w:t xml:space="preserve"> </w:t>
      </w:r>
      <w:r>
        <w:rPr>
          <w:lang w:val="en-US"/>
        </w:rPr>
        <w:t xml:space="preserve">Each locus </w:t>
      </w:r>
      <w:r w:rsidR="001D73F2">
        <w:rPr>
          <w:lang w:val="en-US"/>
        </w:rPr>
        <w:t>wa</w:t>
      </w:r>
      <w:r>
        <w:rPr>
          <w:lang w:val="en-US"/>
        </w:rPr>
        <w:t xml:space="preserve">s assumed to have identical length, and each base pair within it mutationally </w:t>
      </w:r>
      <w:r w:rsidR="00615120">
        <w:rPr>
          <w:lang w:val="en-US"/>
        </w:rPr>
        <w:t>independent</w:t>
      </w:r>
      <w:r w:rsidR="00F23C01">
        <w:rPr>
          <w:lang w:val="en-US"/>
        </w:rPr>
        <w:t xml:space="preserve"> –</w:t>
      </w:r>
      <w:r w:rsidR="000F0531">
        <w:rPr>
          <w:lang w:val="en-US"/>
        </w:rPr>
        <w:t xml:space="preserve"> </w:t>
      </w:r>
      <w:r w:rsidR="00F23C01">
        <w:rPr>
          <w:lang w:val="en-US"/>
        </w:rPr>
        <w:t xml:space="preserve">hence mutations occurred at an arbitrary position within the locus. </w:t>
      </w:r>
      <w:r w:rsidR="00871223">
        <w:rPr>
          <w:lang w:val="en-US"/>
        </w:rPr>
        <w:t xml:space="preserve">This assumption is supported by a </w:t>
      </w:r>
      <w:r w:rsidR="00615120">
        <w:rPr>
          <w:lang w:val="en-US"/>
        </w:rPr>
        <w:t xml:space="preserve">study by Thornton </w: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 </w:instrTex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EN.CITE.DATA </w:instrText>
      </w:r>
      <w:r w:rsidR="00615120">
        <w:rPr>
          <w:lang w:val="en-US"/>
        </w:rPr>
      </w:r>
      <w:r w:rsidR="00615120">
        <w:rPr>
          <w:lang w:val="en-US"/>
        </w:rPr>
        <w:fldChar w:fldCharType="end"/>
      </w:r>
      <w:r w:rsidR="00615120">
        <w:rPr>
          <w:lang w:val="en-US"/>
        </w:rPr>
      </w:r>
      <w:r w:rsidR="00615120">
        <w:rPr>
          <w:lang w:val="en-US"/>
        </w:rPr>
        <w:fldChar w:fldCharType="separate"/>
      </w:r>
      <w:r w:rsidR="00615120">
        <w:rPr>
          <w:noProof/>
          <w:lang w:val="en-US"/>
        </w:rPr>
        <w:t>(2019)</w:t>
      </w:r>
      <w:r w:rsidR="00615120">
        <w:rPr>
          <w:lang w:val="en-US"/>
        </w:rPr>
        <w:fldChar w:fldCharType="end"/>
      </w:r>
      <w:r w:rsidR="000F0531">
        <w:rPr>
          <w:lang w:val="en-US"/>
        </w:rPr>
        <w:t xml:space="preserve">, </w:t>
      </w:r>
      <w:r w:rsidR="00906CFA">
        <w:rPr>
          <w:lang w:val="en-US"/>
        </w:rPr>
        <w:t xml:space="preserve">which </w:t>
      </w:r>
      <w:r w:rsidR="00615120">
        <w:rPr>
          <w:lang w:val="en-US"/>
        </w:rPr>
        <w:t xml:space="preserve">found that within-locus differences in linkage had no average effect on either genetic variance </w:t>
      </w:r>
      <w:r w:rsidR="00615120">
        <w:rPr>
          <w:lang w:val="en-US"/>
        </w:rPr>
        <w:lastRenderedPageBreak/>
        <w:t>or the mean trait value, indicating within-locus independence</w:t>
      </w:r>
      <w:r>
        <w:rPr>
          <w:lang w:val="en-US"/>
        </w:rPr>
        <w:t xml:space="preserve">. </w:t>
      </w:r>
      <w:r w:rsidR="002B6AEB">
        <w:rPr>
          <w:lang w:val="en-US"/>
        </w:rPr>
        <w:t>In addition, the average number of base pairs</w:t>
      </w:r>
      <w:r w:rsidR="00F56DE6">
        <w:rPr>
          <w:lang w:val="en-US"/>
        </w:rPr>
        <w:t xml:space="preserve"> per locus</w:t>
      </w:r>
      <w:r w:rsidR="002B6AEB">
        <w:rPr>
          <w:lang w:val="en-US"/>
        </w:rPr>
        <w:t xml:space="preserve"> is highly conserved </w:t>
      </w:r>
      <w:r w:rsidR="00F56DE6">
        <w:rPr>
          <w:lang w:val="en-US"/>
        </w:rPr>
        <w:t>within eukaryotes</w:t>
      </w:r>
      <w:r w:rsidR="00A63C6E">
        <w:rPr>
          <w:lang w:val="en-US"/>
        </w:rPr>
        <w:t xml:space="preserve"> </w:t>
      </w:r>
      <w:r w:rsidR="00A63C6E">
        <w:rPr>
          <w:lang w:val="en-US"/>
        </w:rPr>
        <w:fldChar w:fldCharType="begin"/>
      </w:r>
      <w:r w:rsidR="00A63C6E">
        <w:rPr>
          <w:lang w:val="en-US"/>
        </w:rPr>
        <w:instrText xml:space="preserve"> ADDIN EN.CITE &lt;EndNote&gt;&lt;Cite&gt;&lt;Author&gt;Xu&lt;/Author&gt;&lt;Year&gt;2006&lt;/Year&gt;&lt;RecNum&gt;97&lt;/RecNum&gt;&lt;DisplayText&gt;(&lt;style face="smallcaps"&gt;Xu&lt;/style&gt;&lt;style face="italic"&gt; et al.&lt;/style&gt; 2006)&lt;/DisplayText&gt;&lt;record&gt;&lt;rec-number&gt;97&lt;/rec-number&gt;&lt;foreign-keys&gt;&lt;key app="EN" db-id="5ppvfvtxcxr5xnew0zqvex91vs0vv2wxd90d" timestamp="1597043758"&gt;97&lt;/key&gt;&lt;/foreign-keys&gt;&lt;ref-type name="Journal Article"&gt;17&lt;/ref-type&gt;&lt;contributors&gt;&lt;authors&gt;&lt;author&gt;Xu, L.&lt;/author&gt;&lt;author&gt;Chen, H.&lt;/author&gt;&lt;author&gt;Hu, X.&lt;/author&gt;&lt;author&gt;Zhang, R.&lt;/author&gt;&lt;author&gt;Zhang, Z.&lt;/author&gt;&lt;author&gt;Luo, Z. W.&lt;/author&gt;&lt;/authors&gt;&lt;/contributors&gt;&lt;titles&gt;&lt;title&gt;Average gene length is highly conserved in prokaryotes and eukaryotes and diverges only between the two kingdoms&lt;/title&gt;&lt;secondary-title&gt;Mol Biol Evol&lt;/secondary-title&gt;&lt;/titles&gt;&lt;periodical&gt;&lt;full-title&gt;Molecular Biology and Evolution&lt;/full-title&gt;&lt;abbr-1&gt;Mol Biol Evol&lt;/abbr-1&gt;&lt;/periodical&gt;&lt;pages&gt;1107-8&lt;/pages&gt;&lt;volume&gt;23&lt;/volume&gt;&lt;number&gt;6&lt;/number&gt;&lt;keywords&gt;&lt;keyword&gt;*Eukaryotic Cells&lt;/keyword&gt;&lt;keyword&gt;*Evolution, Molecular&lt;/keyword&gt;&lt;keyword&gt;*Genes&lt;/keyword&gt;&lt;keyword&gt;Genome&lt;/keyword&gt;&lt;keyword&gt;*Prokaryotic Cells&lt;/keyword&gt;&lt;keyword&gt;Selection, Genetic&lt;/keyword&gt;&lt;keyword&gt;Sequence Analysis, DNA&lt;/keyword&gt;&lt;/keywords&gt;&lt;dates&gt;&lt;year&gt;2006&lt;/year&gt;&lt;pub-dates&gt;&lt;date&gt;Jun&lt;/date&gt;&lt;/pub-dates&gt;&lt;/dates&gt;&lt;isbn&gt;0737-4038 (Print)&amp;#xD;0737-4038 (Linking)&lt;/isbn&gt;&lt;accession-num&gt;16611645&lt;/accession-num&gt;&lt;urls&gt;&lt;related-urls&gt;&lt;url&gt;https://www.ncbi.nlm.nih.gov/pubmed/16611645&lt;/url&gt;&lt;/related-urls&gt;&lt;/urls&gt;&lt;electronic-resource-num&gt;10.1093/molbev/msk019&lt;/electronic-resource-num&gt;&lt;/record&gt;&lt;/Cite&gt;&lt;/EndNote&gt;</w:instrText>
      </w:r>
      <w:r w:rsidR="00A63C6E">
        <w:rPr>
          <w:lang w:val="en-US"/>
        </w:rPr>
        <w:fldChar w:fldCharType="separate"/>
      </w:r>
      <w:r w:rsidR="00A63C6E">
        <w:rPr>
          <w:noProof/>
          <w:lang w:val="en-US"/>
        </w:rPr>
        <w:t>(</w:t>
      </w:r>
      <w:r w:rsidR="00A63C6E" w:rsidRPr="00A63C6E">
        <w:rPr>
          <w:smallCaps/>
          <w:noProof/>
          <w:lang w:val="en-US"/>
        </w:rPr>
        <w:t>Xu</w:t>
      </w:r>
      <w:r w:rsidR="00A63C6E" w:rsidRPr="00A63C6E">
        <w:rPr>
          <w:i/>
          <w:noProof/>
          <w:lang w:val="en-US"/>
        </w:rPr>
        <w:t xml:space="preserve"> et al.</w:t>
      </w:r>
      <w:r w:rsidR="00A63C6E">
        <w:rPr>
          <w:noProof/>
          <w:lang w:val="en-US"/>
        </w:rPr>
        <w:t xml:space="preserve"> 2006)</w:t>
      </w:r>
      <w:r w:rsidR="00A63C6E">
        <w:rPr>
          <w:lang w:val="en-US"/>
        </w:rPr>
        <w:fldChar w:fldCharType="end"/>
      </w:r>
      <w:r w:rsidR="002C10C6">
        <w:rPr>
          <w:lang w:val="en-US"/>
        </w:rPr>
        <w:t xml:space="preserve">, </w:t>
      </w:r>
      <w:r w:rsidR="002C5AE1">
        <w:rPr>
          <w:lang w:val="en-US"/>
        </w:rPr>
        <w:t xml:space="preserve">lending credence to the </w:t>
      </w:r>
      <w:r w:rsidR="002C10C6">
        <w:rPr>
          <w:lang w:val="en-US"/>
        </w:rPr>
        <w:t>assumption of equal gene length</w:t>
      </w:r>
      <w:r w:rsidR="001D73F2">
        <w:rPr>
          <w:lang w:val="en-US"/>
        </w:rPr>
        <w:t xml:space="preserve">. </w:t>
      </w:r>
      <w:r w:rsidR="00B7464A">
        <w:rPr>
          <w:lang w:val="en-US"/>
        </w:rPr>
        <w:t xml:space="preserve">Mutations </w:t>
      </w:r>
      <w:r w:rsidR="00793D6E">
        <w:rPr>
          <w:lang w:val="en-US"/>
        </w:rPr>
        <w:t>were</w:t>
      </w:r>
      <w:r w:rsidR="00B7464A">
        <w:rPr>
          <w:lang w:val="en-US"/>
        </w:rPr>
        <w:t xml:space="preserve"> assumed to be completely additive in effect, with no dominance or epistatic interactions</w:t>
      </w:r>
      <w:r w:rsidR="00E414AC">
        <w:rPr>
          <w:lang w:val="en-US"/>
        </w:rPr>
        <w:t>, aside from additive epistasis occurring as a result of the fitness function</w:t>
      </w:r>
      <w:r w:rsidR="00B7464A">
        <w:rPr>
          <w:lang w:val="en-US"/>
        </w:rPr>
        <w:t xml:space="preserve">. </w:t>
      </w:r>
      <w:r w:rsidR="0042111A">
        <w:rPr>
          <w:lang w:val="en-US"/>
        </w:rPr>
        <w:t xml:space="preserve">Mutational effects were in phenotypic units, an arbitrary unit denoting relative differences in phenotype. </w:t>
      </w:r>
      <w:r w:rsidR="00AE502E">
        <w:rPr>
          <w:lang w:val="en-US"/>
        </w:rPr>
        <w:t>All</w:t>
      </w:r>
      <w:r w:rsidR="000E7C40">
        <w:rPr>
          <w:lang w:val="en-US"/>
        </w:rPr>
        <w:t xml:space="preserve"> loci </w:t>
      </w:r>
      <w:r w:rsidR="00ED07B3">
        <w:rPr>
          <w:lang w:val="en-US"/>
        </w:rPr>
        <w:t>were</w:t>
      </w:r>
      <w:r w:rsidR="000E7C40">
        <w:rPr>
          <w:lang w:val="en-US"/>
        </w:rPr>
        <w:t xml:space="preserve"> assumed to be on the same chromosome</w:t>
      </w:r>
      <w:r w:rsidR="0089662F">
        <w:rPr>
          <w:lang w:val="en-US"/>
        </w:rPr>
        <w:t>, with genetic distance being determined by the recombination rate parameter, r</w:t>
      </w:r>
      <w:r w:rsidR="00DB3C2C">
        <w:rPr>
          <w:lang w:val="en-US"/>
        </w:rPr>
        <w:t xml:space="preserve"> (Table 1)</w:t>
      </w:r>
      <w:r w:rsidR="000E7C40">
        <w:rPr>
          <w:lang w:val="en-US"/>
        </w:rPr>
        <w:t xml:space="preserve">. </w:t>
      </w:r>
      <w:r>
        <w:rPr>
          <w:lang w:val="en-US"/>
        </w:rPr>
        <w:t xml:space="preserve">Both models </w:t>
      </w:r>
      <w:r w:rsidR="00ED07B3">
        <w:rPr>
          <w:lang w:val="en-US"/>
        </w:rPr>
        <w:t>had</w:t>
      </w:r>
      <w:r>
        <w:rPr>
          <w:lang w:val="en-US"/>
        </w:rPr>
        <w:t xml:space="preserve"> a </w:t>
      </w:r>
      <w:r w:rsidR="00086730">
        <w:rPr>
          <w:lang w:val="en-US"/>
        </w:rPr>
        <w:t>genome-wide</w:t>
      </w:r>
      <w:r>
        <w:rPr>
          <w:lang w:val="en-US"/>
        </w:rPr>
        <w:t xml:space="preserve"> germline mutation rate of </w:t>
      </w:r>
      <w:r w:rsidRPr="002C6592">
        <w:rPr>
          <w:lang w:val="en-US"/>
        </w:rPr>
        <w:t>8.045</w:t>
      </w:r>
      <w:r>
        <w:rPr>
          <w:lang w:val="en-US"/>
        </w:rPr>
        <w:t>x10</w:t>
      </w:r>
      <w:r>
        <w:rPr>
          <w:vertAlign w:val="superscript"/>
          <w:lang w:val="en-US"/>
        </w:rPr>
        <w:t>-6</w:t>
      </w:r>
      <w:r>
        <w:rPr>
          <w:lang w:val="en-US"/>
        </w:rPr>
        <w:t xml:space="preserve"> per locus per generation, based on an average of five groups </w:t>
      </w:r>
      <w:r w:rsidR="00F120DB">
        <w:rPr>
          <w:lang w:val="en-US"/>
        </w:rPr>
        <w:t xml:space="preserve">of eukaryotes </w: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 </w:instrTex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EN.CITE.DATA </w:instrText>
      </w:r>
      <w:r w:rsidR="00684609">
        <w:rPr>
          <w:lang w:val="en-US"/>
        </w:rPr>
      </w:r>
      <w:r w:rsidR="00684609">
        <w:rPr>
          <w:lang w:val="en-US"/>
        </w:rPr>
        <w:fldChar w:fldCharType="end"/>
      </w:r>
      <w:r w:rsidR="00684609">
        <w:rPr>
          <w:lang w:val="en-US"/>
        </w:rPr>
      </w:r>
      <w:r w:rsidR="00684609">
        <w:rPr>
          <w:lang w:val="en-US"/>
        </w:rPr>
        <w:fldChar w:fldCharType="separate"/>
      </w:r>
      <w:r w:rsidR="00684609">
        <w:rPr>
          <w:noProof/>
          <w:lang w:val="en-US"/>
        </w:rPr>
        <w:t>(</w:t>
      </w:r>
      <w:r w:rsidR="00684609" w:rsidRPr="00684609">
        <w:rPr>
          <w:smallCaps/>
          <w:noProof/>
          <w:lang w:val="en-US"/>
        </w:rPr>
        <w:t>Aston</w:t>
      </w:r>
      <w:r w:rsidR="00684609" w:rsidRPr="00684609">
        <w:rPr>
          <w:i/>
          <w:noProof/>
          <w:lang w:val="en-US"/>
        </w:rPr>
        <w:t xml:space="preserve"> et al.</w:t>
      </w:r>
      <w:r w:rsidR="00684609">
        <w:rPr>
          <w:noProof/>
          <w:lang w:val="en-US"/>
        </w:rPr>
        <w:t xml:space="preserve"> 2017)</w:t>
      </w:r>
      <w:r w:rsidR="00684609">
        <w:rPr>
          <w:lang w:val="en-US"/>
        </w:rPr>
        <w:fldChar w:fldCharType="end"/>
      </w:r>
      <w:r>
        <w:rPr>
          <w:lang w:val="en-US"/>
        </w:rPr>
        <w:t>.</w:t>
      </w:r>
      <w:r w:rsidR="00013167">
        <w:rPr>
          <w:lang w:val="en-US"/>
        </w:rPr>
        <w:t xml:space="preserve"> </w:t>
      </w:r>
    </w:p>
    <w:p w14:paraId="48202CF7" w14:textId="53D746CA" w:rsidR="00564ED3" w:rsidRDefault="00D175F6" w:rsidP="005343F5">
      <w:pPr>
        <w:spacing w:before="120" w:after="120" w:line="480" w:lineRule="auto"/>
        <w:ind w:firstLine="720"/>
        <w:rPr>
          <w:lang w:val="en-US"/>
        </w:rPr>
      </w:pPr>
      <w:r>
        <w:rPr>
          <w:lang w:val="en-US"/>
        </w:rPr>
        <w:t xml:space="preserve">The </w:t>
      </w:r>
      <w:r w:rsidR="00013167">
        <w:rPr>
          <w:lang w:val="en-US"/>
        </w:rPr>
        <w:t xml:space="preserve">effective </w:t>
      </w:r>
      <w:r w:rsidR="007E383D">
        <w:rPr>
          <w:lang w:val="en-US"/>
        </w:rPr>
        <w:t>populat</w:t>
      </w:r>
      <w:r>
        <w:rPr>
          <w:lang w:val="en-US"/>
        </w:rPr>
        <w:t xml:space="preserve">ion size, </w:t>
      </w:r>
      <w:r w:rsidR="007E383D">
        <w:rPr>
          <w:lang w:val="en-US"/>
        </w:rPr>
        <w:t>N</w:t>
      </w:r>
      <w:r w:rsidR="00013167" w:rsidRPr="00013167">
        <w:rPr>
          <w:vertAlign w:val="subscript"/>
          <w:lang w:val="en-US"/>
        </w:rPr>
        <w:t>e</w:t>
      </w:r>
      <w:r w:rsidR="00CE02EC">
        <w:rPr>
          <w:lang w:val="en-US"/>
        </w:rPr>
        <w:t xml:space="preserve"> = 8000</w:t>
      </w:r>
      <w:r w:rsidR="00862DBD">
        <w:rPr>
          <w:lang w:val="en-US"/>
        </w:rPr>
        <w:t>,</w:t>
      </w:r>
      <w:r w:rsidR="00CE02EC">
        <w:rPr>
          <w:lang w:val="en-US"/>
        </w:rPr>
        <w:t xml:space="preserve"> was chosen to compromise between computational performance and</w:t>
      </w:r>
      <w:r w:rsidR="00137A3B">
        <w:rPr>
          <w:lang w:val="en-US"/>
        </w:rPr>
        <w:t xml:space="preserve"> the effect of genetic drift on populations under stabilizing selection</w:t>
      </w:r>
      <w:r w:rsidR="00013167">
        <w:rPr>
          <w:lang w:val="en-US"/>
        </w:rPr>
        <w:t xml:space="preserve">. </w:t>
      </w:r>
      <w:r w:rsidR="008703C8">
        <w:rPr>
          <w:lang w:val="en-US"/>
        </w:rPr>
        <w:t xml:space="preserve">This value results in weak genetic drift in comparison </w:t>
      </w:r>
      <w:r w:rsidR="00CE02EC">
        <w:rPr>
          <w:lang w:val="en-US"/>
        </w:rPr>
        <w:t>with the strength of selection</w:t>
      </w:r>
      <w:r w:rsidR="000F0531">
        <w:rPr>
          <w:lang w:val="en-US"/>
        </w:rPr>
        <w:t xml:space="preserve"> (under strong selection pressures)</w:t>
      </w:r>
      <w:r w:rsidR="00CE02EC">
        <w:rPr>
          <w:lang w:val="en-US"/>
        </w:rPr>
        <w:t xml:space="preserve">, and appropriate standing genetic variation following burn-in </w:t>
      </w:r>
      <w:r w:rsidR="00FA6E19">
        <w:rPr>
          <w:lang w:val="en-US"/>
        </w:rPr>
        <w:t xml:space="preserve">to allow for adaptation </w:t>
      </w:r>
      <w:r w:rsidR="00CE02EC">
        <w:rPr>
          <w:lang w:val="en-US"/>
        </w:rPr>
        <w:fldChar w:fldCharType="begin"/>
      </w:r>
      <w:r w:rsidR="00CE02EC">
        <w:rPr>
          <w:lang w:val="en-US"/>
        </w:rPr>
        <w:instrText xml:space="preserve"> ADDIN EN.CITE &lt;EndNote&gt;&lt;Cite&gt;&lt;Author&gt;Lynch&lt;/Author&gt;&lt;Year&gt;1998&lt;/Year&gt;&lt;RecNum&gt;154&lt;/RecNum&gt;&lt;DisplayText&gt;(&lt;style face="smallcaps"&gt;Lynch and Lande&lt;/style&gt; 1998)&lt;/DisplayText&gt;&lt;record&gt;&lt;rec-number&gt;154&lt;/rec-number&gt;&lt;foreign-keys&gt;&lt;key app="EN" db-id="5ppvfvtxcxr5xnew0zqvex91vs0vv2wxd90d" timestamp="1598846721"&gt;154&lt;/key&gt;&lt;/foreign-keys&gt;&lt;ref-type name="Journal Article"&gt;17&lt;/ref-type&gt;&lt;contributors&gt;&lt;authors&gt;&lt;author&gt;Lynch, M.&lt;/author&gt;&lt;author&gt;Lande, R.&lt;/author&gt;&lt;/authors&gt;&lt;/contributors&gt;&lt;auth-address&gt;Univ Oregon, Dept Biol, Eugene, OR 97403 USA&lt;/auth-address&gt;&lt;titles&gt;&lt;title&gt;The critical effective size for a genetically secure population&lt;/title&gt;&lt;secondary-title&gt;Animal Conservation&lt;/secondary-title&gt;&lt;alt-title&gt;Anim Conserv&lt;/alt-title&gt;&lt;/titles&gt;&lt;periodical&gt;&lt;full-title&gt;Animal Conservation&lt;/full-title&gt;&lt;abbr-1&gt;Anim Conserv&lt;/abbr-1&gt;&lt;/periodical&gt;&lt;alt-periodical&gt;&lt;full-title&gt;Animal Conservation&lt;/full-title&gt;&lt;abbr-1&gt;Anim Conserv&lt;/abbr-1&gt;&lt;/alt-periodical&gt;&lt;pages&gt;70-72&lt;/pages&gt;&lt;volume&gt;1&lt;/volume&gt;&lt;number&gt;1&lt;/number&gt;&lt;dates&gt;&lt;year&gt;1998&lt;/year&gt;&lt;pub-dates&gt;&lt;date&gt;Feb&lt;/date&gt;&lt;/pub-dates&gt;&lt;/dates&gt;&lt;isbn&gt;1367-9430&lt;/isbn&gt;&lt;accession-num&gt;WOS:000204810200011&lt;/accession-num&gt;&lt;urls&gt;&lt;related-urls&gt;&lt;url&gt;&amp;lt;Go to ISI&amp;gt;://WOS:000204810200011&lt;/url&gt;&lt;/related-urls&gt;&lt;/urls&gt;&lt;electronic-resource-num&gt;10.1111/j.1469-1795.1998.tb00229.x&lt;/electronic-resource-num&gt;&lt;language&gt;English&lt;/language&gt;&lt;/record&gt;&lt;/Cite&gt;&lt;/EndNote&gt;</w:instrText>
      </w:r>
      <w:r w:rsidR="00CE02EC">
        <w:rPr>
          <w:lang w:val="en-US"/>
        </w:rPr>
        <w:fldChar w:fldCharType="separate"/>
      </w:r>
      <w:r w:rsidR="00CE02EC">
        <w:rPr>
          <w:noProof/>
          <w:lang w:val="en-US"/>
        </w:rPr>
        <w:t>(</w:t>
      </w:r>
      <w:r w:rsidR="00CE02EC" w:rsidRPr="00CE02EC">
        <w:rPr>
          <w:smallCaps/>
          <w:noProof/>
          <w:lang w:val="en-US"/>
        </w:rPr>
        <w:t>Lynch and Lande</w:t>
      </w:r>
      <w:r w:rsidR="00CE02EC">
        <w:rPr>
          <w:noProof/>
          <w:lang w:val="en-US"/>
        </w:rPr>
        <w:t xml:space="preserve"> 1998)</w:t>
      </w:r>
      <w:r w:rsidR="00CE02EC">
        <w:rPr>
          <w:lang w:val="en-US"/>
        </w:rPr>
        <w:fldChar w:fldCharType="end"/>
      </w:r>
      <w:r w:rsidR="008703C8">
        <w:rPr>
          <w:lang w:val="en-US"/>
        </w:rPr>
        <w:t>.</w:t>
      </w:r>
    </w:p>
    <w:p w14:paraId="4E8F6A42" w14:textId="77777777" w:rsidR="000F0531" w:rsidRDefault="000F0531" w:rsidP="005343F5">
      <w:pPr>
        <w:spacing w:before="120" w:after="120" w:line="480" w:lineRule="auto"/>
        <w:ind w:firstLine="720"/>
        <w:rPr>
          <w:lang w:val="en-US"/>
        </w:rPr>
      </w:pPr>
    </w:p>
    <w:p w14:paraId="2C67177B" w14:textId="77777777" w:rsidR="007F39D0" w:rsidRDefault="00BB7422" w:rsidP="005343F5">
      <w:pPr>
        <w:spacing w:before="120" w:after="120" w:line="480" w:lineRule="auto"/>
        <w:ind w:firstLine="720"/>
        <w:rPr>
          <w:lang w:val="en-US"/>
        </w:rPr>
      </w:pPr>
      <w:r>
        <w:rPr>
          <w:lang w:val="en-US"/>
        </w:rPr>
        <w:t xml:space="preserve">Mutational effects on trait values </w:t>
      </w:r>
      <w:r w:rsidR="00D035BE">
        <w:rPr>
          <w:lang w:val="en-US"/>
        </w:rPr>
        <w:t>were</w:t>
      </w:r>
      <w:r>
        <w:rPr>
          <w:lang w:val="en-US"/>
        </w:rPr>
        <w:t xml:space="preserve"> sampled from a normal distribution, </w:t>
      </w:r>
    </w:p>
    <w:p w14:paraId="5C321D10" w14:textId="7B1AFB64" w:rsidR="007F39D0" w:rsidRPr="00467A73" w:rsidRDefault="007F39D0"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0, 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3EBB9514" w14:textId="5094B084" w:rsidR="00185B2B" w:rsidRDefault="00BB7422" w:rsidP="005343F5">
      <w:pPr>
        <w:spacing w:before="120" w:after="120" w:line="480" w:lineRule="auto"/>
        <w:ind w:firstLine="720"/>
        <w:rPr>
          <w:lang w:val="en-US"/>
        </w:rPr>
      </w:pPr>
      <w:r>
        <w:rPr>
          <w:lang w:val="en-US"/>
        </w:rPr>
        <w:t xml:space="preserve">where </w:t>
      </w:r>
      <w:r w:rsidR="0020543C">
        <w:rPr>
          <w:lang w:val="en-US"/>
        </w:rPr>
        <w:t>α</w:t>
      </w:r>
      <w:r>
        <w:rPr>
          <w:lang w:val="en-US"/>
        </w:rPr>
        <w:t xml:space="preserve"> is the additive effect size (Table 1).</w:t>
      </w:r>
      <w:r w:rsidR="00BE7E96">
        <w:rPr>
          <w:lang w:val="en-US"/>
        </w:rPr>
        <w:t xml:space="preserve"> In the case of pleiotropy, a multivariate normal distribution </w:t>
      </w:r>
      <w:r w:rsidR="00D54DC2">
        <w:rPr>
          <w:lang w:val="en-US"/>
        </w:rPr>
        <w:t>was</w:t>
      </w:r>
      <w:r w:rsidR="00BE7E96">
        <w:rPr>
          <w:lang w:val="en-US"/>
        </w:rPr>
        <w:t xml:space="preserve"> used, where n = 8, and </w:t>
      </w:r>
    </w:p>
    <w:p w14:paraId="42FB18E8" w14:textId="33589912" w:rsidR="00185B2B" w:rsidRPr="00185B2B" w:rsidRDefault="00185B2B"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 xml:space="preserve">0, </m:t>
              </m:r>
              <m:r>
                <m:rPr>
                  <m:sty m:val="b"/>
                </m:rPr>
                <w:rPr>
                  <w:rFonts w:ascii="Cambria Math" w:hAnsi="Cambria Math"/>
                  <w:lang w:val="en-US"/>
                </w:rPr>
                <m:t>Σ</m:t>
              </m:r>
            </m:e>
          </m:d>
          <m:r>
            <w:rPr>
              <w:rFonts w:ascii="Cambria Math" w:hAnsi="Cambria Math"/>
              <w:lang w:val="en-US"/>
            </w:rPr>
            <m:t>,</m:t>
          </m:r>
        </m:oMath>
      </m:oMathPara>
    </w:p>
    <w:p w14:paraId="54923E91" w14:textId="28AB29A5" w:rsidR="00467A73" w:rsidRDefault="00BE7E96" w:rsidP="005343F5">
      <w:pPr>
        <w:spacing w:before="120" w:after="120" w:line="480" w:lineRule="auto"/>
        <w:ind w:firstLine="720"/>
        <w:rPr>
          <w:lang w:val="en-US"/>
        </w:rPr>
      </w:pPr>
      <w:r>
        <w:rPr>
          <w:lang w:val="en-US"/>
        </w:rPr>
        <w:t xml:space="preserve">where </w:t>
      </w:r>
      <w:r w:rsidRPr="00BE7E96">
        <w:rPr>
          <w:b/>
          <w:bCs/>
          <w:lang w:val="en-US"/>
        </w:rPr>
        <w:t>Σ</w:t>
      </w:r>
      <w:r>
        <w:rPr>
          <w:b/>
          <w:bCs/>
          <w:lang w:val="en-US"/>
        </w:rPr>
        <w:t xml:space="preserve"> </w:t>
      </w:r>
      <w:r>
        <w:rPr>
          <w:lang w:val="en-US"/>
        </w:rPr>
        <w:t xml:space="preserve">is a covariance matrix with diagonal values equal to </w:t>
      </w:r>
      <w:r w:rsidR="0020543C">
        <w:rPr>
          <w:lang w:val="en-US"/>
        </w:rPr>
        <w:t>α</w:t>
      </w:r>
      <w:r>
        <w:rPr>
          <w:lang w:val="en-US"/>
        </w:rPr>
        <w:t xml:space="preserve"> and non-diagonals pulled from a normal distribution</w:t>
      </w:r>
      <w:r w:rsidR="00467A73">
        <w:rPr>
          <w:lang w:val="en-US"/>
        </w:rPr>
        <w:t xml:space="preserve">: </w:t>
      </w:r>
    </w:p>
    <w:p w14:paraId="44CEB318" w14:textId="0CE0DAF8" w:rsidR="00467A73" w:rsidRPr="00467A73" w:rsidRDefault="00467A73" w:rsidP="005343F5">
      <w:pPr>
        <w:spacing w:before="120" w:after="120" w:line="480" w:lineRule="auto"/>
        <w:ind w:firstLine="720"/>
        <w:rPr>
          <w:rFonts w:eastAsiaTheme="minorEastAsia"/>
          <w:lang w:val="en-US"/>
        </w:rPr>
      </w:pPr>
      <m:oMathPara>
        <m:oMath>
          <m:r>
            <w:rPr>
              <w:rFonts w:ascii="Cambria Math" w:hAnsi="Cambria Math"/>
              <w:lang w:val="en-US"/>
            </w:rPr>
            <w:lastRenderedPageBreak/>
            <m:t>N</m:t>
          </m:r>
          <m:d>
            <m:dPr>
              <m:ctrlPr>
                <w:rPr>
                  <w:rFonts w:ascii="Cambria Math" w:hAnsi="Cambria Math"/>
                  <w:i/>
                  <w:lang w:val="en-US"/>
                </w:rPr>
              </m:ctrlPr>
            </m:dPr>
            <m:e>
              <m:r>
                <w:rPr>
                  <w:rFonts w:ascii="Cambria Math" w:hAnsi="Cambria Math"/>
                  <w:lang w:val="en-US"/>
                </w:rPr>
                <m:t>m</m:t>
              </m:r>
              <m:r>
                <w:ins w:id="15" w:author="Nick" w:date="2020-11-06T09:07:00Z">
                  <w:rPr>
                    <w:rFonts w:ascii="Cambria Math" w:hAnsi="Cambria Math"/>
                    <w:lang w:val="en-US"/>
                  </w:rPr>
                  <m:t>α</m:t>
                </w:ins>
              </m:r>
              <m:r>
                <w:del w:id="16" w:author="Nick" w:date="2020-11-06T09:07:00Z">
                  <w:rPr>
                    <w:rFonts w:ascii="Cambria Math" w:hAnsi="Cambria Math"/>
                    <w:lang w:val="en-US"/>
                  </w:rPr>
                  <m:t>λ</m:t>
                </w:del>
              </m:r>
              <m:r>
                <w:rPr>
                  <w:rFonts w:ascii="Cambria Math" w:hAnsi="Cambria Math"/>
                  <w:lang w:val="en-US"/>
                </w:rPr>
                <m:t>, 0.2mα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7F75104F" w14:textId="77777777" w:rsidR="00ED07B3" w:rsidRDefault="00BE7E96" w:rsidP="005343F5">
      <w:pPr>
        <w:spacing w:before="120" w:after="120" w:line="480" w:lineRule="auto"/>
        <w:ind w:firstLine="720"/>
        <w:rPr>
          <w:lang w:val="en-US"/>
        </w:rPr>
      </w:pPr>
      <w:r>
        <w:rPr>
          <w:lang w:val="en-US"/>
        </w:rPr>
        <w:t xml:space="preserve">where </w:t>
      </w:r>
      <m:oMath>
        <m:r>
          <w:rPr>
            <w:rFonts w:ascii="Cambria Math" w:hAnsi="Cambria Math"/>
            <w:lang w:val="en-US"/>
          </w:rPr>
          <m:t>m</m:t>
        </m:r>
      </m:oMath>
      <w:r>
        <w:rPr>
          <w:lang w:val="en-US"/>
        </w:rPr>
        <w:t xml:space="preserve"> is the parameter value of mutation correlation.</w:t>
      </w:r>
      <w:r w:rsidR="00293F52">
        <w:rPr>
          <w:lang w:val="en-US"/>
        </w:rPr>
        <w:t xml:space="preserve"> </w:t>
      </w:r>
      <w:r w:rsidR="00293F52" w:rsidRPr="00BE7E96">
        <w:rPr>
          <w:b/>
          <w:bCs/>
          <w:lang w:val="en-US"/>
        </w:rPr>
        <w:t>Σ</w:t>
      </w:r>
      <w:r w:rsidR="00293F52">
        <w:rPr>
          <w:b/>
          <w:bCs/>
          <w:lang w:val="en-US"/>
        </w:rPr>
        <w:t xml:space="preserve"> </w:t>
      </w:r>
      <w:r w:rsidR="00811DD4">
        <w:rPr>
          <w:lang w:val="en-US"/>
        </w:rPr>
        <w:t>was</w:t>
      </w:r>
      <w:r w:rsidR="00293F52">
        <w:rPr>
          <w:lang w:val="en-US"/>
        </w:rPr>
        <w:t xml:space="preserve"> ensured to be positive definite by multiplication with its transpose</w:t>
      </w:r>
      <w:r w:rsidR="00ED07B3">
        <w:rPr>
          <w:lang w:val="en-US"/>
        </w:rPr>
        <w:t xml:space="preserve">, </w:t>
      </w:r>
    </w:p>
    <w:p w14:paraId="7F69D09D" w14:textId="142B6619" w:rsidR="00ED07B3" w:rsidRDefault="00ED07B3" w:rsidP="0042111A">
      <w:pPr>
        <w:spacing w:before="120" w:after="120" w:line="480" w:lineRule="auto"/>
        <w:ind w:firstLine="720"/>
        <w:jc w:val="center"/>
        <w:rPr>
          <w:rFonts w:eastAsiaTheme="minorEastAsia"/>
          <w:lang w:val="en-US"/>
        </w:rPr>
      </w:pPr>
      <m:oMathPara>
        <m:oMath>
          <m:r>
            <m:rPr>
              <m:sty m:val="b"/>
            </m:rPr>
            <w:rPr>
              <w:rFonts w:ascii="Cambria Math" w:hAnsi="Cambria Math"/>
              <w:lang w:val="en-US"/>
            </w:rPr>
            <m:t>Σ</m:t>
          </m:r>
          <m:sSup>
            <m:sSupPr>
              <m:ctrlPr>
                <w:rPr>
                  <w:rFonts w:ascii="Cambria Math" w:hAnsi="Cambria Math"/>
                  <w:b/>
                  <w:bCs/>
                  <w:lang w:val="en-US"/>
                </w:rPr>
              </m:ctrlPr>
            </m:sSupPr>
            <m:e>
              <m:r>
                <m:rPr>
                  <m:sty m:val="b"/>
                </m:rPr>
                <w:rPr>
                  <w:rFonts w:ascii="Cambria Math" w:hAnsi="Cambria Math"/>
                  <w:lang w:val="en-US"/>
                </w:rPr>
                <m:t>Σ</m:t>
              </m:r>
            </m:e>
            <m:sup>
              <m:r>
                <w:rPr>
                  <w:rFonts w:ascii="Cambria Math" w:hAnsi="Cambria Math"/>
                  <w:lang w:val="en-US"/>
                </w:rPr>
                <m:t>T</m:t>
              </m:r>
            </m:sup>
          </m:sSup>
        </m:oMath>
      </m:oMathPara>
    </w:p>
    <w:p w14:paraId="60DC57BE" w14:textId="77777777" w:rsidR="00EC69AD" w:rsidRPr="00ED07B3" w:rsidRDefault="00EC69AD" w:rsidP="005343F5">
      <w:pPr>
        <w:spacing w:before="120" w:after="120" w:line="480" w:lineRule="auto"/>
        <w:ind w:firstLine="720"/>
        <w:jc w:val="center"/>
        <w:rPr>
          <w:rFonts w:eastAsiaTheme="minorEastAsia"/>
          <w:lang w:val="en-US"/>
        </w:rPr>
      </w:pPr>
    </w:p>
    <w:p w14:paraId="76ACB9DD" w14:textId="29DA861C" w:rsidR="000F0531" w:rsidRDefault="000F0531" w:rsidP="005343F5">
      <w:pPr>
        <w:spacing w:before="120" w:after="120" w:line="480" w:lineRule="auto"/>
        <w:ind w:firstLine="720"/>
        <w:rPr>
          <w:lang w:val="en-US"/>
        </w:rPr>
      </w:pPr>
      <w:r>
        <w:rPr>
          <w:lang w:val="en-US"/>
        </w:rPr>
        <w:t>Non-trait deleterious mutations had fitness effects sampled from a gamma distribution</w:t>
      </w:r>
      <w:r w:rsidR="00D34E01">
        <w:rPr>
          <w:lang w:val="en-US"/>
        </w:rPr>
        <w:t>:</w:t>
      </w:r>
    </w:p>
    <w:p w14:paraId="0C80F46B" w14:textId="5525C3BD" w:rsidR="000F0531" w:rsidRPr="00376C8E" w:rsidRDefault="00376C8E" w:rsidP="005343F5">
      <w:pPr>
        <w:spacing w:before="120" w:after="120" w:line="480" w:lineRule="auto"/>
        <w:ind w:firstLine="720"/>
        <w:rPr>
          <w:rFonts w:eastAsiaTheme="minorEastAsia"/>
          <w:lang w:val="en-US"/>
        </w:rPr>
      </w:pPr>
      <m:oMathPara>
        <m:oMath>
          <m: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s </m:t>
              </m:r>
            </m:e>
          </m:d>
          <m:r>
            <w:rPr>
              <w:rFonts w:ascii="Cambria Math" w:hAnsi="Cambria Math"/>
              <w:lang w:val="en-US"/>
            </w:rPr>
            <m:t xml:space="preserve"> α,</m:t>
          </m:r>
          <w:bookmarkStart w:id="17" w:name="_Hlk53940415"/>
          <m:r>
            <w:rPr>
              <w:rFonts w:ascii="Cambria Math" w:hAnsi="Cambria Math"/>
              <w:lang w:val="en-US"/>
            </w:rPr>
            <m:t>β</m:t>
          </m:r>
          <w:bookmarkEnd w:id="17"/>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r>
                <m:rPr>
                  <m:sty m:val="p"/>
                </m:rPr>
                <w:rPr>
                  <w:rFonts w:ascii="Cambria Math" w:hAnsi="Cambria Math"/>
                  <w:sz w:val="22"/>
                  <w:szCs w:val="22"/>
                </w:rPr>
                <m:t>Γ</m:t>
              </m:r>
              <m:d>
                <m:dPr>
                  <m:ctrlPr>
                    <w:rPr>
                      <w:rFonts w:ascii="Cambria Math" w:hAnsi="Cambria Math"/>
                      <w:sz w:val="22"/>
                      <w:szCs w:val="22"/>
                    </w:rPr>
                  </m:ctrlPr>
                </m:dPr>
                <m:e>
                  <m:r>
                    <w:rPr>
                      <w:rFonts w:ascii="Cambria Math" w:hAnsi="Cambria Math"/>
                      <w:lang w:val="en-US"/>
                    </w:rPr>
                    <m:t>α</m:t>
                  </m:r>
                  <m:ctrlPr>
                    <w:rPr>
                      <w:rFonts w:ascii="Cambria Math" w:hAnsi="Cambria Math"/>
                      <w:i/>
                      <w:lang w:val="en-US"/>
                    </w:rPr>
                  </m:ctrlPr>
                </m:e>
              </m:d>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α</m:t>
                  </m:r>
                </m:sup>
              </m:sSup>
              <m:r>
                <w:rPr>
                  <w:rFonts w:ascii="Cambria Math" w:hAnsi="Cambria Math"/>
                  <w:lang w:val="en-US"/>
                </w:rPr>
                <m:t>]</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α-1</m:t>
              </m:r>
            </m:sup>
          </m:sSup>
          <m:r>
            <m:rPr>
              <m:sty m:val="p"/>
            </m:rPr>
            <w:rPr>
              <w:rFonts w:ascii="Cambria Math" w:hAnsi="Cambria Math"/>
              <w:lang w:val="en-US"/>
            </w:rPr>
            <m:t>exp⁡</m:t>
          </m:r>
          <m:r>
            <w:rPr>
              <w:rFonts w:ascii="Cambria Math" w:hAnsi="Cambria Math"/>
              <w:lang w:val="en-US"/>
            </w:rPr>
            <m:t>(</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β</m:t>
              </m:r>
            </m:den>
          </m:f>
          <m:r>
            <w:rPr>
              <w:rFonts w:ascii="Cambria Math" w:hAnsi="Cambria Math"/>
              <w:lang w:val="en-US"/>
            </w:rPr>
            <m:t>)</m:t>
          </m:r>
          <m:r>
            <w:rPr>
              <w:rFonts w:ascii="Cambria Math" w:eastAsiaTheme="minorEastAsia" w:hAnsi="Cambria Math"/>
              <w:lang w:val="en-US"/>
            </w:rPr>
            <m:t xml:space="preserve">, </m:t>
          </m:r>
        </m:oMath>
      </m:oMathPara>
    </w:p>
    <w:p w14:paraId="24D30779" w14:textId="7AF88398" w:rsidR="00376C8E" w:rsidRDefault="00376C8E" w:rsidP="005343F5">
      <w:pPr>
        <w:spacing w:before="120" w:after="120" w:line="480" w:lineRule="auto"/>
        <w:ind w:firstLine="720"/>
        <w:rPr>
          <w:rFonts w:eastAsiaTheme="minorEastAsia"/>
          <w:lang w:val="en-US"/>
        </w:rPr>
      </w:pPr>
      <w:r>
        <w:rPr>
          <w:rFonts w:eastAsiaTheme="minorEastAsia"/>
          <w:lang w:val="en-US"/>
        </w:rPr>
        <w:t xml:space="preserve">Where </w:t>
      </w:r>
      <m:oMath>
        <m:r>
          <w:rPr>
            <w:rFonts w:ascii="Cambria Math" w:hAnsi="Cambria Math"/>
            <w:lang w:val="en-US"/>
          </w:rPr>
          <m:t>α</m:t>
        </m:r>
        <m:r>
          <w:rPr>
            <w:rFonts w:ascii="Cambria Math" w:eastAsiaTheme="minorEastAsia" w:hAnsi="Cambria Math"/>
            <w:lang w:val="en-US"/>
          </w:rPr>
          <m:t xml:space="preserve">= 0.2 </m:t>
        </m:r>
      </m:oMath>
      <w:r>
        <w:rPr>
          <w:rFonts w:eastAsiaTheme="minorEastAsia"/>
          <w:lang w:val="en-US"/>
        </w:rPr>
        <w:t xml:space="preserve">and </w:t>
      </w:r>
      <m:oMath>
        <m:r>
          <w:rPr>
            <w:rFonts w:ascii="Cambria Math" w:hAnsi="Cambria Math"/>
            <w:lang w:val="en-US"/>
          </w:rPr>
          <m:t>β=-0.15</m:t>
        </m:r>
      </m:oMath>
      <w:r w:rsidR="004E07CE">
        <w:rPr>
          <w:rFonts w:eastAsiaTheme="minorEastAsia"/>
          <w:lang w:val="en-US"/>
        </w:rPr>
        <w:t xml:space="preserve"> </w:t>
      </w:r>
      <w:r w:rsidR="0098590E">
        <w:rPr>
          <w:rFonts w:eastAsiaTheme="minorEastAsia"/>
          <w:lang w:val="en-US"/>
        </w:rPr>
        <w:fldChar w:fldCharType="begin"/>
      </w:r>
      <w:r w:rsidR="0098590E">
        <w:rPr>
          <w:rFonts w:eastAsiaTheme="minorEastAsia"/>
          <w:lang w:val="en-US"/>
        </w:rPr>
        <w:instrText xml:space="preserve"> ADDIN EN.CITE &lt;EndNote&gt;&lt;Cite&gt;&lt;Author&gt;Haller&lt;/Author&gt;&lt;Year&gt;2016&lt;/Year&gt;&lt;RecNum&gt;375&lt;/RecNum&gt;&lt;DisplayText&gt;(&lt;style face="smallcaps"&gt;Haller&lt;/style&gt; 2016)&lt;/DisplayText&gt;&lt;record&gt;&lt;rec-number&gt;375&lt;/rec-number&gt;&lt;foreign-keys&gt;&lt;key app="EN" db-id="5ppvfvtxcxr5xnew0zqvex91vs0vv2wxd90d" timestamp="1604472689"&gt;375&lt;/key&gt;&lt;/foreign-keys&gt;&lt;ref-type name="Journal Article"&gt;17&lt;/ref-type&gt;&lt;contributors&gt;&lt;authors&gt;&lt;author&gt;Haller, B. C. Messer, P. W.&lt;/author&gt;&lt;/authors&gt;&lt;/contributors&gt;&lt;titles&gt;&lt;title&gt;SLiM: An Evolutionary Simulation Framework&lt;/title&gt;&lt;/titles&gt;&lt;dates&gt;&lt;year&gt;2016&lt;/year&gt;&lt;/dates&gt;&lt;urls&gt;&lt;related-urls&gt;&lt;url&gt;http://benhaller.com/slim/SLiM_Manual.pdf&lt;/url&gt;&lt;/related-urls&gt;&lt;/urls&gt;&lt;/record&gt;&lt;/Cite&gt;&lt;/EndNote&gt;</w:instrText>
      </w:r>
      <w:r w:rsidR="0098590E">
        <w:rPr>
          <w:rFonts w:eastAsiaTheme="minorEastAsia"/>
          <w:lang w:val="en-US"/>
        </w:rPr>
        <w:fldChar w:fldCharType="separate"/>
      </w:r>
      <w:r w:rsidR="0098590E">
        <w:rPr>
          <w:rFonts w:eastAsiaTheme="minorEastAsia"/>
          <w:noProof/>
          <w:lang w:val="en-US"/>
        </w:rPr>
        <w:t>(</w:t>
      </w:r>
      <w:r w:rsidR="0098590E" w:rsidRPr="0098590E">
        <w:rPr>
          <w:rFonts w:eastAsiaTheme="minorEastAsia"/>
          <w:smallCaps/>
          <w:noProof/>
          <w:lang w:val="en-US"/>
        </w:rPr>
        <w:t>Haller</w:t>
      </w:r>
      <w:r w:rsidR="0098590E">
        <w:rPr>
          <w:rFonts w:eastAsiaTheme="minorEastAsia"/>
          <w:noProof/>
          <w:lang w:val="en-US"/>
        </w:rPr>
        <w:t xml:space="preserve"> 2016)</w:t>
      </w:r>
      <w:r w:rsidR="0098590E">
        <w:rPr>
          <w:rFonts w:eastAsiaTheme="minorEastAsia"/>
          <w:lang w:val="en-US"/>
        </w:rPr>
        <w:fldChar w:fldCharType="end"/>
      </w:r>
      <w:r w:rsidR="00766EE2">
        <w:rPr>
          <w:rFonts w:eastAsiaTheme="minorEastAsia"/>
          <w:lang w:val="en-US"/>
        </w:rPr>
        <w:t xml:space="preserve">. This describes a distribution of weak deleterious mutations on average. </w:t>
      </w:r>
    </w:p>
    <w:p w14:paraId="49B51FAC" w14:textId="77777777" w:rsidR="00D97C25" w:rsidRPr="000F0531" w:rsidRDefault="00D97C25" w:rsidP="005343F5">
      <w:pPr>
        <w:spacing w:before="120" w:after="120" w:line="480" w:lineRule="auto"/>
        <w:ind w:firstLine="720"/>
        <w:rPr>
          <w:rFonts w:eastAsiaTheme="minorEastAsia"/>
          <w:lang w:val="en-US"/>
        </w:rPr>
      </w:pPr>
    </w:p>
    <w:p w14:paraId="173A7DD7" w14:textId="6960389B" w:rsidR="004270CD" w:rsidRDefault="0029447D" w:rsidP="005343F5">
      <w:pPr>
        <w:spacing w:before="120" w:after="120" w:line="480" w:lineRule="auto"/>
        <w:ind w:firstLine="720"/>
        <w:rPr>
          <w:lang w:val="en-US"/>
        </w:rPr>
      </w:pPr>
      <w:r>
        <w:rPr>
          <w:lang w:val="en-US"/>
        </w:rPr>
        <w:t xml:space="preserve">All models were subject to 50,000 generations of burn-in, where mutations accumulate until the population reaches </w:t>
      </w:r>
      <w:r w:rsidR="006614CA">
        <w:rPr>
          <w:lang w:val="en-US"/>
        </w:rPr>
        <w:t xml:space="preserve">mutation-drift equilibrium. This is </w:t>
      </w:r>
      <w:r w:rsidR="004270CD">
        <w:rPr>
          <w:lang w:val="en-US"/>
        </w:rPr>
        <w:t>tracked as heterozygosity through</w:t>
      </w:r>
      <w:r w:rsidR="00AD62A5">
        <w:rPr>
          <w:lang w:val="en-US"/>
        </w:rPr>
        <w:t xml:space="preserve"> the simulation, where mutation-</w:t>
      </w:r>
      <w:r w:rsidR="004270CD">
        <w:rPr>
          <w:lang w:val="en-US"/>
        </w:rPr>
        <w:t>drift equilibrium occurs when:</w:t>
      </w:r>
    </w:p>
    <w:p w14:paraId="5BC9EE1B" w14:textId="445EA541" w:rsidR="00DB3412" w:rsidRPr="00DB3412" w:rsidRDefault="0058631F" w:rsidP="005343F5">
      <w:pPr>
        <w:spacing w:before="120" w:after="120" w:line="480" w:lineRule="auto"/>
        <w:ind w:firstLine="720"/>
        <w:jc w:val="cente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ϴ=4</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r>
                <w:rPr>
                  <w:rFonts w:ascii="Cambria Math" w:hAnsi="Cambria Math"/>
                  <w:lang w:val="en-US"/>
                </w:rPr>
                <m:t>μ #(1)</m:t>
              </m:r>
            </m:e>
          </m:eqArr>
        </m:oMath>
      </m:oMathPara>
    </w:p>
    <w:p w14:paraId="00A52ABD" w14:textId="4ED848AA" w:rsidR="00994321" w:rsidRDefault="004270CD" w:rsidP="005343F5">
      <w:pPr>
        <w:spacing w:before="120" w:after="120" w:line="480" w:lineRule="auto"/>
        <w:ind w:firstLine="720"/>
        <w:rPr>
          <w:lang w:val="en-US"/>
        </w:rPr>
      </w:pPr>
      <w:r>
        <w:rPr>
          <w:lang w:val="en-US"/>
        </w:rPr>
        <w:t>where µ represents the per-locus mutation rate</w:t>
      </w:r>
      <w:r w:rsidR="006D2E7D">
        <w:rPr>
          <w:lang w:val="en-US"/>
        </w:rPr>
        <w:t xml:space="preserve"> per generation</w:t>
      </w:r>
      <w:r w:rsidR="00806FBF">
        <w:rPr>
          <w:lang w:val="en-US"/>
        </w:rPr>
        <w:t xml:space="preserve"> </w:t>
      </w:r>
      <w:r w:rsidR="00806FBF">
        <w:rPr>
          <w:lang w:val="en-US"/>
        </w:rPr>
        <w:fldChar w:fldCharType="begin"/>
      </w:r>
      <w:r w:rsidR="00806FBF">
        <w:rPr>
          <w:lang w:val="en-US"/>
        </w:rPr>
        <w:instrText xml:space="preserve"> ADDIN EN.CITE &lt;EndNote&gt;&lt;Cite&gt;&lt;Author&gt;Kimura&lt;/Author&gt;&lt;Year&gt;1964&lt;/Year&gt;&lt;RecNum&gt;155&lt;/RecNum&gt;&lt;DisplayText&gt;(&lt;style face="smallcaps"&gt;Kimura and Crow&lt;/style&gt; 1964)&lt;/DisplayText&gt;&lt;record&gt;&lt;rec-number&gt;155&lt;/rec-number&gt;&lt;foreign-keys&gt;&lt;key app="EN" db-id="5ppvfvtxcxr5xnew0zqvex91vs0vv2wxd90d" timestamp="1600752387"&gt;155&lt;/key&gt;&lt;/foreign-keys&gt;&lt;ref-type name="Journal Article"&gt;17&lt;/ref-type&gt;&lt;contributors&gt;&lt;authors&gt;&lt;author&gt;Kimura, M.&lt;/author&gt;&lt;author&gt;Crow, J. F.&lt;/author&gt;&lt;/authors&gt;&lt;/contributors&gt;&lt;titles&gt;&lt;title&gt;The Number of Alleles That Can Be Maintained in a Finite Population&lt;/title&gt;&lt;secondary-title&gt;Genetics&lt;/secondary-title&gt;&lt;/titles&gt;&lt;periodical&gt;&lt;full-title&gt;Genetics&lt;/full-title&gt;&lt;abbr-1&gt;Genetics&lt;/abbr-1&gt;&lt;/periodical&gt;&lt;pages&gt;725-38&lt;/pages&gt;&lt;volume&gt;49&lt;/volume&gt;&lt;edition&gt;1964/04/01&lt;/edition&gt;&lt;keywords&gt;&lt;keyword&gt;*Alleles&lt;/keyword&gt;&lt;keyword&gt;*Chromosomes&lt;/keyword&gt;&lt;keyword&gt;*Genetics&lt;/keyword&gt;&lt;keyword&gt;Humans&lt;/keyword&gt;&lt;keyword&gt;*Mutation&lt;/keyword&gt;&lt;keyword&gt;*Population&lt;/keyword&gt;&lt;/keywords&gt;&lt;dates&gt;&lt;year&gt;1964&lt;/year&gt;&lt;pub-dates&gt;&lt;date&gt;Apr&lt;/date&gt;&lt;/pub-dates&gt;&lt;/dates&gt;&lt;isbn&gt;0016-6731 (Print)&amp;#xD;0016-6731 (Linking)&lt;/isbn&gt;&lt;accession-num&gt;14156929&lt;/accession-num&gt;&lt;urls&gt;&lt;related-urls&gt;&lt;url&gt;https://www.ncbi.nlm.nih.gov/pubmed/14156929&lt;/url&gt;&lt;/related-urls&gt;&lt;/urls&gt;&lt;custom2&gt;PMC1210609&lt;/custom2&gt;&lt;/record&gt;&lt;/Cite&gt;&lt;/EndNote&gt;</w:instrText>
      </w:r>
      <w:r w:rsidR="00806FBF">
        <w:rPr>
          <w:lang w:val="en-US"/>
        </w:rPr>
        <w:fldChar w:fldCharType="separate"/>
      </w:r>
      <w:r w:rsidR="00806FBF">
        <w:rPr>
          <w:noProof/>
          <w:lang w:val="en-US"/>
        </w:rPr>
        <w:t>(</w:t>
      </w:r>
      <w:r w:rsidR="00806FBF" w:rsidRPr="00806FBF">
        <w:rPr>
          <w:smallCaps/>
          <w:noProof/>
          <w:lang w:val="en-US"/>
        </w:rPr>
        <w:t>Kimura and Crow</w:t>
      </w:r>
      <w:r w:rsidR="00806FBF">
        <w:rPr>
          <w:noProof/>
          <w:lang w:val="en-US"/>
        </w:rPr>
        <w:t xml:space="preserve"> 1964)</w:t>
      </w:r>
      <w:r w:rsidR="00806FBF">
        <w:rPr>
          <w:lang w:val="en-US"/>
        </w:rPr>
        <w:fldChar w:fldCharType="end"/>
      </w:r>
      <w:r>
        <w:rPr>
          <w:lang w:val="en-US"/>
        </w:rPr>
        <w:t>.</w:t>
      </w:r>
      <w:r w:rsidR="005B324A">
        <w:rPr>
          <w:lang w:val="en-US"/>
        </w:rPr>
        <w:t xml:space="preserve"> </w:t>
      </w:r>
      <w:r w:rsidR="008D078B">
        <w:rPr>
          <w:lang w:val="en-US"/>
        </w:rPr>
        <w:t xml:space="preserve">A population at equilibrium was assumed sufficiently </w:t>
      </w:r>
      <w:r w:rsidR="00593BDF">
        <w:rPr>
          <w:lang w:val="en-US"/>
        </w:rPr>
        <w:t>burnt in.</w:t>
      </w:r>
      <w:r w:rsidR="008D078B">
        <w:rPr>
          <w:lang w:val="en-US"/>
        </w:rPr>
        <w:t xml:space="preserve"> Trials indicated that 50,000 generations</w:t>
      </w:r>
      <w:r w:rsidR="00BA5DFB">
        <w:rPr>
          <w:lang w:val="en-US"/>
        </w:rPr>
        <w:t xml:space="preserve"> of burn-in</w:t>
      </w:r>
      <w:r w:rsidR="008D078B">
        <w:rPr>
          <w:lang w:val="en-US"/>
        </w:rPr>
        <w:t xml:space="preserve"> was sufficient for our population size (</w:t>
      </w:r>
      <w:r w:rsidR="001D604D" w:rsidRPr="00EC66CD">
        <w:rPr>
          <w:lang w:val="en-US"/>
        </w:rPr>
        <w:t>Figure S2</w:t>
      </w:r>
      <w:r w:rsidR="008D078B">
        <w:rPr>
          <w:lang w:val="en-US"/>
        </w:rPr>
        <w:t xml:space="preserve">). </w:t>
      </w:r>
      <w:r w:rsidR="00140D67">
        <w:rPr>
          <w:lang w:val="en-US"/>
        </w:rPr>
        <w:t>Deleterious mutation</w:t>
      </w:r>
      <w:r w:rsidR="009679AC">
        <w:rPr>
          <w:lang w:val="en-US"/>
        </w:rPr>
        <w:t>/mutation rate</w:t>
      </w:r>
      <w:r w:rsidR="00140D67">
        <w:rPr>
          <w:lang w:val="en-US"/>
        </w:rPr>
        <w:t xml:space="preserve"> lowered the value of </w:t>
      </w:r>
      <m:oMath>
        <m:r>
          <w:rPr>
            <w:rFonts w:ascii="Cambria Math" w:hAnsi="Cambria Math"/>
            <w:lang w:val="en-US"/>
          </w:rPr>
          <m:t>ϴ</m:t>
        </m:r>
      </m:oMath>
      <w:r w:rsidR="00140D67">
        <w:rPr>
          <w:rFonts w:eastAsiaTheme="minorEastAsia"/>
          <w:lang w:val="en-US"/>
        </w:rPr>
        <w:t xml:space="preserve"> away from expectation in initial burn-in tests, however an alternative equilibrium</w:t>
      </w:r>
      <w:r w:rsidR="00140D67">
        <w:rPr>
          <w:lang w:val="en-US"/>
        </w:rPr>
        <w:t xml:space="preserve"> was reached, satisfying the requirements of burn-in</w:t>
      </w:r>
      <w:r w:rsidR="00FB44C8">
        <w:rPr>
          <w:lang w:val="en-US"/>
        </w:rPr>
        <w:t xml:space="preserve"> regardless of </w:t>
      </w:r>
      <w:r w:rsidR="008F1532">
        <w:rPr>
          <w:lang w:val="en-US"/>
        </w:rPr>
        <w:t xml:space="preserve">the </w:t>
      </w:r>
      <w:r w:rsidR="00FB44C8">
        <w:rPr>
          <w:lang w:val="en-US"/>
        </w:rPr>
        <w:t>parameter</w:t>
      </w:r>
      <w:r w:rsidR="00140D67">
        <w:rPr>
          <w:lang w:val="en-US"/>
        </w:rPr>
        <w:t xml:space="preserve"> (</w:t>
      </w:r>
      <w:r w:rsidR="001D604D" w:rsidRPr="00EC66CD">
        <w:rPr>
          <w:lang w:val="en-US"/>
        </w:rPr>
        <w:t>Figure S2</w:t>
      </w:r>
      <w:r w:rsidR="00140D67">
        <w:rPr>
          <w:lang w:val="en-US"/>
        </w:rPr>
        <w:t xml:space="preserve">). </w:t>
      </w:r>
      <w:r w:rsidR="00CE2842">
        <w:rPr>
          <w:lang w:val="en-US"/>
        </w:rPr>
        <w:t xml:space="preserve">During the simulation run, trait variances, covariances, and trait means were collected every 500 generations to track distances from the optimum and trait </w:t>
      </w:r>
      <w:r w:rsidR="00CE2842">
        <w:rPr>
          <w:lang w:val="en-US"/>
        </w:rPr>
        <w:lastRenderedPageBreak/>
        <w:t xml:space="preserve">variability over time. At the end of the simulation, the allelic effects of segregating mutations in all populations were collected. </w:t>
      </w:r>
    </w:p>
    <w:p w14:paraId="6B2DB547" w14:textId="77777777" w:rsidR="00593BDF" w:rsidRDefault="00593BDF" w:rsidP="005343F5">
      <w:pPr>
        <w:spacing w:before="120" w:after="120" w:line="480" w:lineRule="auto"/>
        <w:ind w:firstLine="720"/>
        <w:rPr>
          <w:lang w:val="en-US"/>
        </w:rPr>
      </w:pPr>
    </w:p>
    <w:p w14:paraId="7848AADC" w14:textId="4769D16B" w:rsidR="00994321" w:rsidRDefault="00994321" w:rsidP="001210B5">
      <w:pPr>
        <w:pStyle w:val="Heading2"/>
      </w:pPr>
      <w:r>
        <w:t>Model specific characteristics</w:t>
      </w:r>
    </w:p>
    <w:p w14:paraId="758A0F2B" w14:textId="5E7E1327" w:rsidR="004270CD" w:rsidRDefault="00140D67" w:rsidP="005343F5">
      <w:pPr>
        <w:spacing w:before="120" w:after="120" w:line="480" w:lineRule="auto"/>
        <w:ind w:firstLine="720"/>
        <w:rPr>
          <w:lang w:val="en-US"/>
        </w:rPr>
      </w:pPr>
      <w:r>
        <w:rPr>
          <w:lang w:val="en-US"/>
        </w:rPr>
        <w:t>After reaching equilibrium</w:t>
      </w:r>
      <w:r w:rsidR="005B324A">
        <w:rPr>
          <w:lang w:val="en-US"/>
        </w:rPr>
        <w:t>,</w:t>
      </w:r>
      <w:r>
        <w:rPr>
          <w:lang w:val="en-US"/>
        </w:rPr>
        <w:t xml:space="preserve"> populations evolved for</w:t>
      </w:r>
      <w:r w:rsidR="005B324A">
        <w:rPr>
          <w:lang w:val="en-US"/>
        </w:rPr>
        <w:t xml:space="preserve"> 100,000 generations of neutral drift or stabilizing selection, depending on the treatment. </w:t>
      </w:r>
      <w:r w:rsidR="00994321">
        <w:rPr>
          <w:lang w:val="en-US"/>
        </w:rPr>
        <w:t>Neutral drift entailed</w:t>
      </w:r>
      <w:r w:rsidR="00B31E46">
        <w:rPr>
          <w:lang w:val="en-US"/>
        </w:rPr>
        <w:t xml:space="preserve"> no change from the properties of the burn-in, wherea</w:t>
      </w:r>
      <w:r w:rsidR="00994321">
        <w:rPr>
          <w:lang w:val="en-US"/>
        </w:rPr>
        <w:t>s stabilizing selection imposed</w:t>
      </w:r>
      <w:r w:rsidR="00B31E46">
        <w:rPr>
          <w:lang w:val="en-US"/>
        </w:rPr>
        <w:t xml:space="preserve"> a fitness function on phenotypes, invoking a multivariate optimum a fixed distance from the population mean phenotype post-burn-in. </w:t>
      </w:r>
      <w:r w:rsidR="006278B7">
        <w:rPr>
          <w:lang w:val="en-US"/>
        </w:rPr>
        <w:t>The position of the optimum</w:t>
      </w:r>
      <w:r w:rsidR="00B31E46">
        <w:rPr>
          <w:lang w:val="en-US"/>
        </w:rPr>
        <w:t xml:space="preserve"> is defined as:</w:t>
      </w:r>
    </w:p>
    <w:p w14:paraId="01751915" w14:textId="044FDCF3" w:rsidR="00DB3412" w:rsidRPr="00DB3412" w:rsidRDefault="0058631F" w:rsidP="005343F5">
      <w:pPr>
        <w:spacing w:before="120" w:after="120" w:line="480" w:lineRule="auto"/>
        <w:ind w:firstLine="720"/>
        <w:jc w:val="center"/>
        <w:rPr>
          <w:rFonts w:eastAsiaTheme="minorEastAsia"/>
          <w:b/>
          <w:lang w:val="en-US"/>
        </w:rPr>
      </w:pPr>
      <m:oMathPara>
        <m:oMath>
          <m:eqArr>
            <m:eqArrPr>
              <m:maxDist m:val="1"/>
              <m:ctrlPr>
                <w:rPr>
                  <w:rFonts w:ascii="Cambria Math" w:hAnsi="Cambria Math"/>
                  <w:i/>
                  <w:lang w:val="en-US"/>
                </w:rPr>
              </m:ctrlPr>
            </m:eqArrPr>
            <m:e>
              <m:r>
                <m:rPr>
                  <m:sty m:val="bi"/>
                </m:rPr>
                <w:rPr>
                  <w:rFonts w:ascii="Cambria Math" w:hAnsi="Cambria Math" w:cs="Times New Roman"/>
                  <w:lang w:val="en-US"/>
                </w:rPr>
                <m:t>Ω</m:t>
              </m:r>
              <m:r>
                <w:rPr>
                  <w:rFonts w:ascii="Cambria Math" w:hAnsi="Cambria Math"/>
                  <w:lang w:val="en-US"/>
                </w:rPr>
                <m:t>=</m:t>
              </m:r>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m:t>
              </m:r>
              <m:d>
                <m:dPr>
                  <m:ctrlPr>
                    <w:rPr>
                      <w:rFonts w:ascii="Cambria Math" w:hAnsi="Cambria Math"/>
                      <w:i/>
                      <w:lang w:val="en-US"/>
                    </w:rPr>
                  </m:ctrlPr>
                </m:dPr>
                <m:e>
                  <m:r>
                    <w:rPr>
                      <w:rFonts w:ascii="Cambria Math" w:hAnsi="Cambria Math"/>
                      <w:lang w:val="en-US"/>
                    </w:rPr>
                    <m:t>μ</m:t>
                  </m:r>
                  <m:r>
                    <w:rPr>
                      <w:rFonts w:ascii="Cambria Math" w:eastAsiaTheme="minorEastAsia" w:hAnsi="Cambria Math"/>
                      <w:lang w:val="en-US"/>
                    </w:rPr>
                    <m:t>γρ</m:t>
                  </m:r>
                  <m:ctrlPr>
                    <w:rPr>
                      <w:rFonts w:ascii="Cambria Math" w:eastAsiaTheme="minorEastAsia" w:hAnsi="Cambria Math"/>
                      <w:i/>
                      <w:lang w:val="en-US"/>
                    </w:rPr>
                  </m:ctrlPr>
                </m:e>
              </m:d>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 xml:space="preserve"> </m:t>
              </m:r>
              <m:r>
                <m:rPr>
                  <m:sty m:val="bi"/>
                </m:rPr>
                <w:rPr>
                  <w:rFonts w:ascii="Cambria Math" w:hAnsi="Cambria Math" w:cs="Times New Roman"/>
                  <w:lang w:val="en-US"/>
                </w:rPr>
                <m:t>#</m:t>
              </m:r>
              <m:d>
                <m:dPr>
                  <m:ctrlPr>
                    <w:rPr>
                      <w:rFonts w:ascii="Cambria Math" w:hAnsi="Cambria Math"/>
                      <w:i/>
                      <w:lang w:val="en-US"/>
                    </w:rPr>
                  </m:ctrlPr>
                </m:dPr>
                <m:e>
                  <m:r>
                    <w:rPr>
                      <w:rFonts w:ascii="Cambria Math" w:hAnsi="Cambria Math"/>
                      <w:lang w:val="en-US"/>
                    </w:rPr>
                    <m:t>2</m:t>
                  </m:r>
                </m:e>
              </m:d>
              <m:ctrlPr>
                <w:rPr>
                  <w:rFonts w:ascii="Cambria Math" w:hAnsi="Cambria Math" w:cs="Times New Roman"/>
                  <w:b/>
                  <w:i/>
                  <w:lang w:val="en-US"/>
                </w:rPr>
              </m:ctrlPr>
            </m:e>
          </m:eqArr>
        </m:oMath>
      </m:oMathPara>
    </w:p>
    <w:p w14:paraId="56837C2E" w14:textId="5978F69E" w:rsidR="00467E08" w:rsidRDefault="00B31E46" w:rsidP="005343F5">
      <w:pPr>
        <w:spacing w:before="120" w:after="120" w:line="480" w:lineRule="auto"/>
        <w:ind w:firstLine="720"/>
        <w:rPr>
          <w:rFonts w:eastAsiaTheme="minorEastAsia"/>
          <w:lang w:val="en-US"/>
        </w:rPr>
      </w:pPr>
      <w:r>
        <w:rPr>
          <w:rFonts w:eastAsiaTheme="minorEastAsia"/>
          <w:lang w:val="en-US"/>
        </w:rPr>
        <w:t xml:space="preserve">Where </w:t>
      </w:r>
      <m:oMath>
        <m:acc>
          <m:accPr>
            <m:chr m:val="̅"/>
            <m:ctrlPr>
              <w:rPr>
                <w:rFonts w:ascii="Cambria Math" w:hAnsi="Cambria Math"/>
                <w:i/>
                <w:lang w:val="en-US"/>
              </w:rPr>
            </m:ctrlPr>
          </m:accPr>
          <m:e>
            <m:r>
              <m:rPr>
                <m:sty m:val="bi"/>
              </m:rPr>
              <w:rPr>
                <w:rFonts w:ascii="Cambria Math" w:hAnsi="Cambria Math"/>
                <w:lang w:val="en-US"/>
              </w:rPr>
              <m:t>x</m:t>
            </m:r>
          </m:e>
        </m:acc>
      </m:oMath>
      <w:r w:rsidR="00C95F6B">
        <w:rPr>
          <w:rFonts w:eastAsiaTheme="minorEastAsia"/>
          <w:lang w:val="en-US"/>
        </w:rPr>
        <w:t xml:space="preserve"> is the vector of phenotype means, </w:t>
      </w:r>
      <m:oMath>
        <m:r>
          <w:rPr>
            <w:rFonts w:ascii="Cambria Math" w:hAnsi="Cambria Math"/>
            <w:lang w:val="en-US"/>
          </w:rPr>
          <m:t>μ</m:t>
        </m:r>
      </m:oMath>
      <w:r w:rsidR="00C95F6B">
        <w:rPr>
          <w:rFonts w:eastAsiaTheme="minorEastAsia"/>
          <w:lang w:val="en-US"/>
        </w:rPr>
        <w:t xml:space="preserve"> is the </w:t>
      </w:r>
      <w:r w:rsidR="0061349B">
        <w:rPr>
          <w:rFonts w:eastAsiaTheme="minorEastAsia"/>
          <w:lang w:val="en-US"/>
        </w:rPr>
        <w:t xml:space="preserve">per-locus, per-generation </w:t>
      </w:r>
      <w:r w:rsidR="00DC0659">
        <w:rPr>
          <w:rFonts w:eastAsiaTheme="minorEastAsia"/>
          <w:lang w:val="en-US"/>
        </w:rPr>
        <w:t>mutation rate;</w:t>
      </w:r>
      <w:r w:rsidR="00C95F6B">
        <w:rPr>
          <w:rFonts w:eastAsiaTheme="minorEastAsia"/>
          <w:lang w:val="en-US"/>
        </w:rPr>
        <w:t xml:space="preserve"> </w:t>
      </w:r>
      <m:oMath>
        <m:r>
          <w:rPr>
            <w:rFonts w:ascii="Cambria Math" w:eastAsiaTheme="minorEastAsia" w:hAnsi="Cambria Math"/>
            <w:lang w:val="en-US"/>
          </w:rPr>
          <m:t>γ</m:t>
        </m:r>
      </m:oMath>
      <w:r w:rsidR="00C95F6B">
        <w:rPr>
          <w:rFonts w:eastAsiaTheme="minorEastAsia"/>
          <w:lang w:val="en-US"/>
        </w:rPr>
        <w:t xml:space="preserve">, is the number of </w:t>
      </w:r>
      <w:r w:rsidR="00334741">
        <w:rPr>
          <w:rFonts w:eastAsiaTheme="minorEastAsia"/>
          <w:lang w:val="en-US"/>
        </w:rPr>
        <w:t>mutation</w:t>
      </w:r>
      <w:r w:rsidR="0061349B">
        <w:rPr>
          <w:rFonts w:eastAsiaTheme="minorEastAsia"/>
          <w:lang w:val="en-US"/>
        </w:rPr>
        <w:t>al</w:t>
      </w:r>
      <w:r w:rsidR="00334741">
        <w:rPr>
          <w:rFonts w:eastAsiaTheme="minorEastAsia"/>
          <w:lang w:val="en-US"/>
        </w:rPr>
        <w:t xml:space="preserve"> steps to reach the optimum</w:t>
      </w:r>
      <w:r w:rsidR="00C95F6B">
        <w:rPr>
          <w:rFonts w:eastAsiaTheme="minorEastAsia"/>
          <w:lang w:val="en-US"/>
        </w:rPr>
        <w:t xml:space="preserve">, </w:t>
      </w:r>
      <w:r w:rsidR="007836DB">
        <w:rPr>
          <w:rFonts w:eastAsiaTheme="minorEastAsia"/>
          <w:lang w:val="en-US"/>
        </w:rPr>
        <w:t xml:space="preserve">and </w:t>
      </w:r>
      <m:oMath>
        <m:r>
          <w:rPr>
            <w:rFonts w:ascii="Cambria Math" w:eastAsiaTheme="minorEastAsia" w:hAnsi="Cambria Math"/>
            <w:lang w:val="en-US"/>
          </w:rPr>
          <m:t>ρ</m:t>
        </m:r>
      </m:oMath>
      <w:r w:rsidR="00C95F6B">
        <w:rPr>
          <w:rFonts w:eastAsiaTheme="minorEastAsia"/>
          <w:lang w:val="en-US"/>
        </w:rPr>
        <w:t xml:space="preserve"> is the number of generations of burn-in</w:t>
      </w:r>
      <w:r w:rsidR="006278B7">
        <w:rPr>
          <w:rFonts w:eastAsiaTheme="minorEastAsia"/>
          <w:lang w:val="en-US"/>
        </w:rPr>
        <w:t>.</w:t>
      </w:r>
      <w:r w:rsidR="002236D4">
        <w:rPr>
          <w:rFonts w:eastAsiaTheme="minorEastAsia"/>
          <w:lang w:val="en-US"/>
        </w:rPr>
        <w:t xml:space="preserve"> For our purposes, </w:t>
      </w:r>
      <m:oMath>
        <m:r>
          <w:rPr>
            <w:rFonts w:ascii="Cambria Math" w:hAnsi="Cambria Math"/>
            <w:lang w:val="en-US"/>
          </w:rPr>
          <m:t>μ=</m:t>
        </m:r>
      </m:oMath>
      <w:r w:rsidR="00EC69AD">
        <w:rPr>
          <w:rFonts w:eastAsiaTheme="minorEastAsia"/>
          <w:lang w:val="en-US"/>
        </w:rPr>
        <w:t xml:space="preserve"> 8.045x10</w:t>
      </w:r>
      <w:r w:rsidR="00EC69AD">
        <w:rPr>
          <w:rFonts w:eastAsiaTheme="minorEastAsia"/>
          <w:vertAlign w:val="superscript"/>
          <w:lang w:val="en-US"/>
        </w:rPr>
        <w:t>-6</w:t>
      </w:r>
      <w:r w:rsidR="00EC69AD">
        <w:rPr>
          <w:rFonts w:eastAsiaTheme="minorEastAsia"/>
          <w:lang w:val="en-US"/>
        </w:rPr>
        <w:t xml:space="preserve">, </w:t>
      </w:r>
      <m:oMath>
        <m:r>
          <w:rPr>
            <w:rFonts w:ascii="Cambria Math" w:eastAsiaTheme="minorEastAsia" w:hAnsi="Cambria Math"/>
            <w:lang w:val="en-US"/>
          </w:rPr>
          <m:t xml:space="preserve">γ= </m:t>
        </m:r>
      </m:oMath>
      <w:r w:rsidR="00EC69AD">
        <w:rPr>
          <w:rFonts w:eastAsiaTheme="minorEastAsia"/>
          <w:lang w:val="en-US"/>
        </w:rPr>
        <w:t xml:space="preserve"> 100, </w:t>
      </w:r>
      <w:r w:rsidR="001A09EB">
        <w:rPr>
          <w:rFonts w:eastAsiaTheme="minorEastAsia"/>
          <w:lang w:val="en-US"/>
        </w:rPr>
        <w:t xml:space="preserve">and </w:t>
      </w:r>
      <m:oMath>
        <m:r>
          <w:rPr>
            <w:rFonts w:ascii="Cambria Math" w:eastAsiaTheme="minorEastAsia" w:hAnsi="Cambria Math"/>
            <w:lang w:val="en-US"/>
          </w:rPr>
          <m:t>ρ=50000</m:t>
        </m:r>
      </m:oMath>
      <w:r w:rsidR="002236D4">
        <w:rPr>
          <w:rFonts w:eastAsiaTheme="minorEastAsia"/>
          <w:lang w:val="en-US"/>
        </w:rPr>
        <w:t>.</w:t>
      </w:r>
      <w:r w:rsidR="00F858A2">
        <w:rPr>
          <w:rFonts w:eastAsiaTheme="minorEastAsia"/>
          <w:lang w:val="en-US"/>
        </w:rPr>
        <w:t xml:space="preserve"> This distance was close to the original phenotypes, meaning most of the simulation</w:t>
      </w:r>
      <w:r w:rsidR="005717EC">
        <w:rPr>
          <w:rFonts w:eastAsiaTheme="minorEastAsia"/>
          <w:lang w:val="en-US"/>
        </w:rPr>
        <w:t xml:space="preserve"> (approximately 98</w:t>
      </w:r>
      <w:r w:rsidR="00467E08">
        <w:rPr>
          <w:rFonts w:eastAsiaTheme="minorEastAsia"/>
          <w:lang w:val="en-US"/>
        </w:rPr>
        <w:t>000 generations</w:t>
      </w:r>
      <w:r w:rsidR="00DD0385">
        <w:rPr>
          <w:rFonts w:eastAsiaTheme="minorEastAsia"/>
          <w:lang w:val="en-US"/>
        </w:rPr>
        <w:t xml:space="preserve"> of the simulation</w:t>
      </w:r>
      <w:r w:rsidR="00467E08">
        <w:rPr>
          <w:rFonts w:eastAsiaTheme="minorEastAsia"/>
          <w:lang w:val="en-US"/>
        </w:rPr>
        <w:t>)</w:t>
      </w:r>
      <w:r w:rsidR="00F858A2">
        <w:rPr>
          <w:rFonts w:eastAsiaTheme="minorEastAsia"/>
          <w:lang w:val="en-US"/>
        </w:rPr>
        <w:t xml:space="preserve"> investigated the maintenance of variation at a fitness optimum.</w:t>
      </w:r>
      <w:r w:rsidR="001312BB">
        <w:rPr>
          <w:rFonts w:eastAsiaTheme="minorEastAsia"/>
          <w:lang w:val="en-US"/>
        </w:rPr>
        <w:t xml:space="preserve"> </w:t>
      </w:r>
    </w:p>
    <w:p w14:paraId="26B5D8BC" w14:textId="49C2F024" w:rsidR="007836DB" w:rsidRPr="001312BB" w:rsidRDefault="007836DB" w:rsidP="005343F5">
      <w:pPr>
        <w:spacing w:before="120" w:after="120" w:line="480" w:lineRule="auto"/>
        <w:ind w:firstLine="720"/>
        <w:rPr>
          <w:rFonts w:eastAsiaTheme="minorEastAsia"/>
          <w:lang w:val="en-US"/>
        </w:rPr>
      </w:pPr>
      <w:r>
        <w:rPr>
          <w:lang w:val="en-US"/>
        </w:rPr>
        <w:t>The fitness of a</w:t>
      </w:r>
      <w:r w:rsidR="00994321">
        <w:rPr>
          <w:lang w:val="en-US"/>
        </w:rPr>
        <w:t>n individual in the population wa</w:t>
      </w:r>
      <w:r>
        <w:rPr>
          <w:lang w:val="en-US"/>
        </w:rPr>
        <w:t>s defined as:</w:t>
      </w:r>
    </w:p>
    <w:p w14:paraId="00FEF83E" w14:textId="3083DD8F" w:rsidR="007836DB" w:rsidRPr="00DB3412" w:rsidRDefault="0058631F" w:rsidP="005343F5">
      <w:pPr>
        <w:spacing w:before="120" w:after="120" w:line="480" w:lineRule="auto"/>
        <w:ind w:firstLine="720"/>
        <w:jc w:val="cente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lang w:val="en-US"/>
                </w:rPr>
                <m:t>ω</m:t>
              </m:r>
              <m:d>
                <m:dPr>
                  <m:ctrlPr>
                    <w:rPr>
                      <w:rFonts w:ascii="Cambria Math" w:hAnsi="Cambria Math"/>
                      <w:i/>
                      <w:lang w:val="en-US"/>
                    </w:rPr>
                  </m:ctrlPr>
                </m:dPr>
                <m:e>
                  <m:r>
                    <w:rPr>
                      <w:rFonts w:ascii="Cambria Math" w:hAnsi="Cambria Math"/>
                      <w:lang w:val="en-US"/>
                    </w:rPr>
                    <m:t>i</m:t>
                  </m:r>
                </m:e>
              </m:d>
              <m:r>
                <w:rPr>
                  <w:rFonts w:ascii="Cambria Math" w:hAnsi="Cambria Math"/>
                  <w:lang w:val="en-US"/>
                </w:rPr>
                <m:t>=1-s</m:t>
              </m:r>
              <m:d>
                <m:dPr>
                  <m:ctrlPr>
                    <w:rPr>
                      <w:rFonts w:ascii="Cambria Math"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τ</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n</m:t>
                              </m:r>
                            </m:sub>
                            <m:sup>
                              <m:r>
                                <w:rPr>
                                  <w:rFonts w:ascii="Cambria Math" w:eastAsiaTheme="minorEastAsia" w:hAnsi="Cambria Math"/>
                                  <w:lang w:val="en-US"/>
                                </w:rPr>
                                <m:t>2</m:t>
                              </m:r>
                            </m:sup>
                          </m:sSubSup>
                        </m:e>
                      </m:nary>
                    </m:sup>
                  </m:sSup>
                  <m:ctrlPr>
                    <w:rPr>
                      <w:rFonts w:ascii="Cambria Math" w:eastAsiaTheme="minorEastAsia" w:hAnsi="Cambria Math"/>
                      <w:i/>
                      <w:lang w:val="en-US"/>
                    </w:rPr>
                  </m:ctrlPr>
                </m:e>
              </m:d>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m:t>
                  </m:r>
                </m:e>
              </m:d>
              <m:ctrlPr>
                <w:rPr>
                  <w:rFonts w:ascii="Cambria Math" w:hAnsi="Cambria Math"/>
                  <w:i/>
                  <w:lang w:val="en-US"/>
                </w:rPr>
              </m:ctrlPr>
            </m:e>
          </m:eqArr>
        </m:oMath>
      </m:oMathPara>
    </w:p>
    <w:p w14:paraId="4DD77789" w14:textId="77777777" w:rsidR="00DB3412" w:rsidRPr="00DB3412" w:rsidRDefault="00DB3412" w:rsidP="005343F5">
      <w:pPr>
        <w:spacing w:before="120" w:after="120" w:line="480" w:lineRule="auto"/>
        <w:ind w:firstLine="720"/>
        <w:jc w:val="center"/>
        <w:rPr>
          <w:rFonts w:eastAsiaTheme="minorEastAsia"/>
          <w:lang w:val="en-US"/>
        </w:rPr>
      </w:pPr>
    </w:p>
    <w:p w14:paraId="7F1B89C6" w14:textId="08614C0E" w:rsidR="00C121FD" w:rsidRDefault="007836DB" w:rsidP="005343F5">
      <w:pPr>
        <w:spacing w:before="120" w:after="120" w:line="480" w:lineRule="auto"/>
        <w:ind w:firstLine="720"/>
        <w:rPr>
          <w:rFonts w:eastAsiaTheme="minorEastAsia"/>
          <w:lang w:val="en-US"/>
        </w:rPr>
      </w:pPr>
      <w:r>
        <w:rPr>
          <w:rFonts w:eastAsiaTheme="minorEastAsia"/>
          <w:lang w:val="en-US"/>
        </w:rPr>
        <w:t xml:space="preserve">Where s </w:t>
      </w:r>
      <w:r w:rsidR="00624963">
        <w:rPr>
          <w:rFonts w:eastAsiaTheme="minorEastAsia"/>
          <w:lang w:val="en-US"/>
        </w:rPr>
        <w:t>is the selection coefficient</w:t>
      </w:r>
      <w:r>
        <w:rPr>
          <w:rFonts w:eastAsiaTheme="minorEastAsia"/>
          <w:lang w:val="en-US"/>
        </w:rPr>
        <w:t xml:space="preserve">, </w:t>
      </w:r>
      <m:oMath>
        <m:r>
          <w:rPr>
            <w:rFonts w:ascii="Cambria Math" w:eastAsiaTheme="minorEastAsia" w:hAnsi="Cambria Math"/>
            <w:lang w:val="en-US"/>
          </w:rPr>
          <m:t>τ</m:t>
        </m:r>
      </m:oMath>
      <w:r>
        <w:rPr>
          <w:rFonts w:eastAsiaTheme="minorEastAsia"/>
          <w:lang w:val="en-US"/>
        </w:rPr>
        <w:t xml:space="preserve"> represents the </w:t>
      </w:r>
      <w:r w:rsidR="00494E5C">
        <w:rPr>
          <w:rFonts w:eastAsiaTheme="minorEastAsia"/>
          <w:lang w:val="en-US"/>
        </w:rPr>
        <w:t>gradient</w:t>
      </w:r>
      <w:r>
        <w:rPr>
          <w:rFonts w:eastAsiaTheme="minorEastAsia"/>
          <w:lang w:val="en-US"/>
        </w:rPr>
        <w:t xml:space="preserve"> of </w:t>
      </w:r>
      <w:r w:rsidR="007B2B62">
        <w:rPr>
          <w:rFonts w:eastAsiaTheme="minorEastAsia"/>
          <w:lang w:val="en-US"/>
        </w:rPr>
        <w:t xml:space="preserve">the </w:t>
      </w:r>
      <w:r>
        <w:rPr>
          <w:rFonts w:eastAsiaTheme="minorEastAsia"/>
          <w:lang w:val="en-US"/>
        </w:rPr>
        <w:t>selection</w:t>
      </w:r>
      <w:r w:rsidR="007B2B62">
        <w:rPr>
          <w:rFonts w:eastAsiaTheme="minorEastAsia"/>
          <w:lang w:val="en-US"/>
        </w:rPr>
        <w:t xml:space="preserve"> curve</w:t>
      </w:r>
      <w:r w:rsidR="00D46F7A">
        <w:rPr>
          <w:rFonts w:eastAsiaTheme="minorEastAsia"/>
          <w:lang w:val="en-US"/>
        </w:rPr>
        <w:t>, n is the number of traits, and x</w:t>
      </w:r>
      <w:r w:rsidR="00D46F7A">
        <w:rPr>
          <w:rFonts w:eastAsiaTheme="minorEastAsia"/>
          <w:vertAlign w:val="subscript"/>
          <w:lang w:val="en-US"/>
        </w:rPr>
        <w:t>n</w:t>
      </w:r>
      <w:r w:rsidR="00D46F7A">
        <w:rPr>
          <w:rFonts w:eastAsiaTheme="minorEastAsia"/>
          <w:lang w:val="en-US"/>
        </w:rPr>
        <w:t xml:space="preserve"> is the phenotype for trait n. </w:t>
      </w:r>
      <w:r w:rsidR="00624963">
        <w:rPr>
          <w:rFonts w:eastAsiaTheme="minorEastAsia"/>
          <w:lang w:val="en-US"/>
        </w:rPr>
        <w:t>To ensure a theoretical minimum and maximum fitness, s</w:t>
      </w:r>
      <w:r w:rsidR="00E545B1">
        <w:rPr>
          <w:rFonts w:eastAsiaTheme="minorEastAsia"/>
          <w:lang w:val="en-US"/>
        </w:rPr>
        <w:t xml:space="preserve"> was fixed at 0.9, ensuring minimum </w:t>
      </w:r>
      <w:r w:rsidR="00E545B1">
        <w:rPr>
          <w:rFonts w:eastAsiaTheme="minorEastAsia"/>
          <w:lang w:val="en-US"/>
        </w:rPr>
        <w:lastRenderedPageBreak/>
        <w:t>fitness was</w:t>
      </w:r>
      <w:r w:rsidR="00290DDD">
        <w:rPr>
          <w:rFonts w:eastAsiaTheme="minorEastAsia"/>
          <w:lang w:val="en-US"/>
        </w:rPr>
        <w:t xml:space="preserve"> </w:t>
      </w:r>
      <m:oMath>
        <m:r>
          <m:rPr>
            <m:sty m:val="p"/>
          </m:rPr>
          <w:rPr>
            <w:rFonts w:ascii="Cambria Math" w:eastAsiaTheme="minorEastAsia" w:hAnsi="Cambria Math"/>
            <w:lang w:val="en-US"/>
          </w:rPr>
          <m:t>s-1 = 0.1</m:t>
        </m:r>
      </m:oMath>
      <w:r w:rsidR="00E545B1">
        <w:rPr>
          <w:rFonts w:eastAsiaTheme="minorEastAsia"/>
          <w:lang w:val="en-US"/>
        </w:rPr>
        <w:t>, and maximum fitness was 1. This results in individuals at the optimum being</w:t>
      </w:r>
      <w:r w:rsidR="00ED2FDB">
        <w:rPr>
          <w:rFonts w:eastAsiaTheme="minorEastAsia"/>
          <w:lang w:val="en-US"/>
        </w:rPr>
        <w:t xml:space="preserve"> at most</w:t>
      </w:r>
      <w:r w:rsidR="00E545B1">
        <w:rPr>
          <w:rFonts w:eastAsiaTheme="minorEastAsia"/>
          <w:lang w:val="en-US"/>
        </w:rPr>
        <w:t xml:space="preserve"> ten times as fit as those infinitely far from the optimum.</w:t>
      </w:r>
      <w:r w:rsidR="00AD62A5">
        <w:rPr>
          <w:rFonts w:eastAsiaTheme="minorEastAsia"/>
          <w:lang w:val="en-US"/>
        </w:rPr>
        <w:t xml:space="preserve"> </w:t>
      </w:r>
      <w:r w:rsidR="00BA48EA">
        <w:rPr>
          <w:rFonts w:eastAsiaTheme="minorEastAsia"/>
          <w:lang w:val="en-US"/>
        </w:rPr>
        <w:t>The model-specific maximum fitness difference</w:t>
      </w:r>
      <w:r w:rsidR="00ED2FDB">
        <w:rPr>
          <w:rFonts w:eastAsiaTheme="minorEastAsia"/>
          <w:lang w:val="en-US"/>
        </w:rPr>
        <w:t xml:space="preserve"> </w:t>
      </w:r>
      <w:r w:rsidR="00BA48EA">
        <w:rPr>
          <w:rFonts w:eastAsiaTheme="minorEastAsia"/>
          <w:lang w:val="en-US"/>
        </w:rPr>
        <w:t xml:space="preserve">depends </w:t>
      </w:r>
      <w:r w:rsidR="00B81C6E">
        <w:rPr>
          <w:rFonts w:eastAsiaTheme="minorEastAsia"/>
          <w:lang w:val="en-US"/>
        </w:rPr>
        <w:t>on</w:t>
      </w:r>
      <m:oMath>
        <m:r>
          <w:rPr>
            <w:rFonts w:ascii="Cambria Math" w:eastAsiaTheme="minorEastAsia" w:hAnsi="Cambria Math"/>
            <w:lang w:val="en-US"/>
          </w:rPr>
          <m:t xml:space="preserve"> τ</m:t>
        </m:r>
      </m:oMath>
      <w:r w:rsidR="00ED2FDB">
        <w:rPr>
          <w:rFonts w:eastAsiaTheme="minorEastAsia"/>
          <w:lang w:val="en-US"/>
        </w:rPr>
        <w:t xml:space="preserve">, which adjusts the realized fitness </w:t>
      </w:r>
      <w:r w:rsidR="00231959">
        <w:rPr>
          <w:rFonts w:eastAsiaTheme="minorEastAsia"/>
          <w:lang w:val="en-US"/>
        </w:rPr>
        <w:t>gradient</w:t>
      </w:r>
      <w:r w:rsidR="00624963">
        <w:rPr>
          <w:rFonts w:eastAsiaTheme="minorEastAsia"/>
          <w:lang w:val="en-US"/>
        </w:rPr>
        <w:t xml:space="preserve"> via the curvature of the fitness function</w:t>
      </w:r>
      <w:r w:rsidR="00ED2FDB">
        <w:rPr>
          <w:rFonts w:eastAsiaTheme="minorEastAsia"/>
          <w:lang w:val="en-US"/>
        </w:rPr>
        <w:t>.</w:t>
      </w:r>
    </w:p>
    <w:p w14:paraId="51196DC5" w14:textId="77777777" w:rsidR="00994321" w:rsidRPr="00C121FD" w:rsidRDefault="00994321" w:rsidP="005343F5">
      <w:pPr>
        <w:spacing w:before="120" w:after="120" w:line="480" w:lineRule="auto"/>
        <w:ind w:firstLine="720"/>
        <w:rPr>
          <w:rFonts w:eastAsiaTheme="minorEastAsia"/>
          <w:lang w:val="en-US"/>
        </w:rPr>
      </w:pPr>
    </w:p>
    <w:p w14:paraId="67AB585A" w14:textId="2F71E380" w:rsidR="007836DB" w:rsidRPr="00B31E46" w:rsidRDefault="00F731BF" w:rsidP="001210B5">
      <w:pPr>
        <w:pStyle w:val="Heading2"/>
      </w:pPr>
      <w:r>
        <w:t>Model Parameterization</w:t>
      </w:r>
    </w:p>
    <w:p w14:paraId="0010347D" w14:textId="3E67B87E" w:rsidR="004B4692" w:rsidRDefault="00BD0A45" w:rsidP="005343F5">
      <w:pPr>
        <w:spacing w:before="120" w:after="120" w:line="480" w:lineRule="auto"/>
        <w:ind w:firstLine="720"/>
        <w:rPr>
          <w:lang w:val="en-US"/>
        </w:rPr>
      </w:pPr>
      <w:r>
        <w:rPr>
          <w:lang w:val="en-US"/>
        </w:rPr>
        <w:t>F</w:t>
      </w:r>
      <w:r w:rsidR="002C6592">
        <w:rPr>
          <w:lang w:val="en-US"/>
        </w:rPr>
        <w:t>ive parameters</w:t>
      </w:r>
      <w:r>
        <w:rPr>
          <w:lang w:val="en-US"/>
        </w:rPr>
        <w:t xml:space="preserve"> were shared between models</w:t>
      </w:r>
      <w:r w:rsidR="002C6592">
        <w:rPr>
          <w:lang w:val="en-US"/>
        </w:rPr>
        <w:t>, with a sixth for testing selection (Table 1).</w:t>
      </w:r>
      <w:r w:rsidR="008703C8">
        <w:rPr>
          <w:lang w:val="en-US"/>
        </w:rPr>
        <w:t xml:space="preserve"> These were sampled using a Latin hypercube sampling design, with 1024 </w:t>
      </w:r>
      <w:r w:rsidR="006220DA">
        <w:rPr>
          <w:lang w:val="en-US"/>
        </w:rPr>
        <w:t>parameter combinations</w:t>
      </w:r>
      <w:r w:rsidR="008703C8">
        <w:rPr>
          <w:lang w:val="en-US"/>
        </w:rPr>
        <w:t xml:space="preserve"> testing the null model, and </w:t>
      </w:r>
      <w:r w:rsidR="00FB40E6">
        <w:rPr>
          <w:lang w:val="en-US"/>
        </w:rPr>
        <w:t>256</w:t>
      </w:r>
      <w:r w:rsidR="002B3D60" w:rsidRPr="002B3D60">
        <w:rPr>
          <w:lang w:val="en-US"/>
        </w:rPr>
        <w:t xml:space="preserve"> </w:t>
      </w:r>
      <w:r w:rsidR="008703C8">
        <w:rPr>
          <w:lang w:val="en-US"/>
        </w:rPr>
        <w:t>for the selection model</w:t>
      </w:r>
      <w:r w:rsidR="004C65C9">
        <w:rPr>
          <w:lang w:val="en-US"/>
        </w:rPr>
        <w:t xml:space="preserve"> (</w:t>
      </w:r>
      <w:r w:rsidR="004C65C9" w:rsidRPr="00134F59">
        <w:rPr>
          <w:lang w:val="en-US"/>
        </w:rPr>
        <w:t>Figure S</w:t>
      </w:r>
      <w:r w:rsidR="001D604D" w:rsidRPr="00134F59">
        <w:rPr>
          <w:lang w:val="en-US"/>
        </w:rPr>
        <w:t>3</w:t>
      </w:r>
      <w:r w:rsidR="004C65C9">
        <w:rPr>
          <w:lang w:val="en-US"/>
        </w:rPr>
        <w:t>)</w:t>
      </w:r>
      <w:r>
        <w:rPr>
          <w:lang w:val="en-US"/>
        </w:rPr>
        <w:t>.</w:t>
      </w:r>
      <w:r w:rsidR="008703C8">
        <w:rPr>
          <w:lang w:val="en-US"/>
        </w:rPr>
        <w:t xml:space="preserve"> </w:t>
      </w:r>
      <w:r w:rsidR="00524974">
        <w:rPr>
          <w:lang w:val="en-US"/>
        </w:rPr>
        <w:t xml:space="preserve">The hypercube sampling was necessary to explore the entire parameter space, as simple factorial designs would have been impractical to achieve. </w:t>
      </w:r>
      <w:r w:rsidR="006673CD">
        <w:rPr>
          <w:lang w:val="en-US"/>
        </w:rPr>
        <w:t xml:space="preserve">Each hypercube sample represents a combination of parameters, with the total set of samples designed to maximize the distance between samples (sampling more of the total space), and minimize correlations between them </w: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 </w:instrTex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EN.CITE.DATA </w:instrText>
      </w:r>
      <w:r w:rsidR="006673CD">
        <w:rPr>
          <w:lang w:val="en-US"/>
        </w:rPr>
      </w:r>
      <w:r w:rsidR="006673CD">
        <w:rPr>
          <w:lang w:val="en-US"/>
        </w:rPr>
        <w:fldChar w:fldCharType="end"/>
      </w:r>
      <w:r w:rsidR="006673CD">
        <w:rPr>
          <w:lang w:val="en-US"/>
        </w:rPr>
      </w:r>
      <w:r w:rsidR="006673CD">
        <w:rPr>
          <w:lang w:val="en-US"/>
        </w:rPr>
        <w:fldChar w:fldCharType="separate"/>
      </w:r>
      <w:r w:rsidR="006673CD">
        <w:rPr>
          <w:noProof/>
          <w:lang w:val="en-US"/>
        </w:rPr>
        <w:t>(</w:t>
      </w:r>
      <w:r w:rsidR="006673CD" w:rsidRPr="006673CD">
        <w:rPr>
          <w:smallCaps/>
          <w:noProof/>
          <w:lang w:val="en-US"/>
        </w:rPr>
        <w:t>Helton and Davis</w:t>
      </w:r>
      <w:r w:rsidR="006673CD">
        <w:rPr>
          <w:noProof/>
          <w:lang w:val="en-US"/>
        </w:rPr>
        <w:t xml:space="preserve"> 2003)</w:t>
      </w:r>
      <w:r w:rsidR="006673CD">
        <w:rPr>
          <w:lang w:val="en-US"/>
        </w:rPr>
        <w:fldChar w:fldCharType="end"/>
      </w:r>
      <w:r w:rsidR="006673CD">
        <w:rPr>
          <w:lang w:val="en-US"/>
        </w:rPr>
        <w:t xml:space="preserve">. </w:t>
      </w:r>
      <w:r w:rsidR="00524974">
        <w:rPr>
          <w:lang w:val="en-US"/>
        </w:rPr>
        <w:t xml:space="preserve">Hypercube </w:t>
      </w:r>
      <w:r w:rsidR="008703C8">
        <w:rPr>
          <w:lang w:val="en-US"/>
        </w:rPr>
        <w:t>samples were generated using the R packages ‘DoE.Wrapper’ and ‘LHS</w:t>
      </w:r>
      <w:r w:rsidR="00AD62A5">
        <w:rPr>
          <w:lang w:val="en-US"/>
        </w:rPr>
        <w:t xml:space="preserve">’, using the maximin algorithm </w: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 </w:instrTex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EN.CITE.DATA </w:instrText>
      </w:r>
      <w:r w:rsidR="00AD62A5">
        <w:rPr>
          <w:lang w:val="en-US"/>
        </w:rPr>
      </w:r>
      <w:r w:rsidR="00AD62A5">
        <w:rPr>
          <w:lang w:val="en-US"/>
        </w:rPr>
        <w:fldChar w:fldCharType="end"/>
      </w:r>
      <w:r w:rsidR="00AD62A5">
        <w:rPr>
          <w:lang w:val="en-US"/>
        </w:rPr>
      </w:r>
      <w:r w:rsidR="00AD62A5">
        <w:rPr>
          <w:lang w:val="en-US"/>
        </w:rPr>
        <w:fldChar w:fldCharType="separate"/>
      </w:r>
      <w:r w:rsidR="00AD62A5">
        <w:rPr>
          <w:noProof/>
          <w:lang w:val="en-US"/>
        </w:rPr>
        <w:t>(</w:t>
      </w:r>
      <w:r w:rsidR="00AD62A5" w:rsidRPr="00AD62A5">
        <w:rPr>
          <w:smallCaps/>
          <w:noProof/>
          <w:lang w:val="en-US"/>
        </w:rPr>
        <w:t>Melo</w:t>
      </w:r>
      <w:r w:rsidR="00AD62A5" w:rsidRPr="00AD62A5">
        <w:rPr>
          <w:i/>
          <w:noProof/>
          <w:lang w:val="en-US"/>
        </w:rPr>
        <w:t xml:space="preserve"> et al.</w:t>
      </w:r>
      <w:r w:rsidR="00AD62A5">
        <w:rPr>
          <w:noProof/>
          <w:lang w:val="en-US"/>
        </w:rPr>
        <w:t xml:space="preserve"> 2015; </w:t>
      </w:r>
      <w:r w:rsidR="00AD62A5" w:rsidRPr="00AD62A5">
        <w:rPr>
          <w:smallCaps/>
          <w:noProof/>
          <w:lang w:val="en-US"/>
        </w:rPr>
        <w:t>R Developmental Core Team</w:t>
      </w:r>
      <w:r w:rsidR="00AD62A5">
        <w:rPr>
          <w:noProof/>
          <w:lang w:val="en-US"/>
        </w:rPr>
        <w:t xml:space="preserve"> 2019)</w:t>
      </w:r>
      <w:r w:rsidR="00AD62A5">
        <w:rPr>
          <w:lang w:val="en-US"/>
        </w:rPr>
        <w:fldChar w:fldCharType="end"/>
      </w:r>
      <w:r w:rsidR="008703C8">
        <w:rPr>
          <w:lang w:val="en-US"/>
        </w:rPr>
        <w:t xml:space="preserve">. </w:t>
      </w:r>
      <w:r w:rsidR="00A22B5B">
        <w:rPr>
          <w:lang w:val="en-US"/>
        </w:rPr>
        <w:t xml:space="preserve">Each </w:t>
      </w:r>
      <w:r w:rsidR="00746280">
        <w:rPr>
          <w:lang w:val="en-US"/>
        </w:rPr>
        <w:t>sample/model</w:t>
      </w:r>
      <w:r w:rsidR="00A22B5B">
        <w:rPr>
          <w:lang w:val="en-US"/>
        </w:rPr>
        <w:t xml:space="preserve"> was repeated 100 times, using 100 seed values fed to SLiM.</w:t>
      </w:r>
      <w:r w:rsidR="006C2FF1">
        <w:rPr>
          <w:lang w:val="en-US"/>
        </w:rPr>
        <w:t xml:space="preserve"> These seeds were </w:t>
      </w:r>
      <w:r w:rsidR="00742DB2">
        <w:rPr>
          <w:lang w:val="en-US"/>
        </w:rPr>
        <w:t xml:space="preserve">randomly sampled from a uniform distribution of the total range of </w:t>
      </w:r>
      <w:r w:rsidR="009D4A51">
        <w:rPr>
          <w:lang w:val="en-US"/>
        </w:rPr>
        <w:t xml:space="preserve">unsigned </w:t>
      </w:r>
      <w:r w:rsidR="00742DB2">
        <w:rPr>
          <w:lang w:val="en-US"/>
        </w:rPr>
        <w:t>32 bit integers</w:t>
      </w:r>
      <w:r w:rsidR="00F9461E">
        <w:rPr>
          <w:lang w:val="en-US"/>
        </w:rPr>
        <w:t xml:space="preserve"> (1 to 2</w:t>
      </w:r>
      <w:r w:rsidR="00F9461E">
        <w:rPr>
          <w:vertAlign w:val="superscript"/>
          <w:lang w:val="en-US"/>
        </w:rPr>
        <w:t xml:space="preserve">32 </w:t>
      </w:r>
      <w:r w:rsidR="00F9461E">
        <w:rPr>
          <w:lang w:val="en-US"/>
        </w:rPr>
        <w:t>– 1)</w:t>
      </w:r>
      <w:r w:rsidR="006C2FF1">
        <w:rPr>
          <w:lang w:val="en-US"/>
        </w:rPr>
        <w:t xml:space="preserve"> </w:t>
      </w:r>
      <w:r w:rsidR="00E13A54">
        <w:rPr>
          <w:lang w:val="en-US"/>
        </w:rPr>
        <w:fldChar w:fldCharType="begin"/>
      </w:r>
      <w:r w:rsidR="00E13A54">
        <w:rPr>
          <w:lang w:val="en-US"/>
        </w:rPr>
        <w:instrText xml:space="preserve"> ADDIN EN.CITE &lt;EndNote&gt;&lt;Cite&gt;&lt;Author&gt;R Developmental Core Team&lt;/Author&gt;&lt;Year&gt;2019&lt;/Year&gt;&lt;RecNum&gt;70&lt;/RecNum&gt;&lt;DisplayText&gt;(&lt;style face="smallcaps"&gt;R Developmental Core Team&lt;/style&gt; 2019)&lt;/DisplayText&gt;&lt;record&gt;&lt;rec-number&gt;70&lt;/rec-number&gt;&lt;foreign-keys&gt;&lt;key app="EN" db-id="5ppvfvtxcxr5xnew0zqvex91vs0vv2wxd90d" timestamp="1585021339"&gt;70&lt;/key&gt;&lt;/foreign-keys&gt;&lt;ref-type name="Computer Program"&gt;9&lt;/ref-type&gt;&lt;contributors&gt;&lt;authors&gt;&lt;author&gt;R Developmental Core Team,&lt;/author&gt;&lt;/authors&gt;&lt;/contributors&gt;&lt;titles&gt;&lt;title&gt;R: A language and environment for statistical computing&lt;/title&gt;&lt;/titles&gt;&lt;dates&gt;&lt;year&gt;2019&lt;/year&gt;&lt;/dates&gt;&lt;pub-location&gt;Vienna, Austria&lt;/pub-location&gt;&lt;publisher&gt;R Foundation for Statistical Computing&lt;/publisher&gt;&lt;urls&gt;&lt;related-urls&gt;&lt;url&gt;https://www.r-project.org/&lt;/url&gt;&lt;/related-urls&gt;&lt;/urls&gt;&lt;/record&gt;&lt;/Cite&gt;&lt;/EndNote&gt;</w:instrText>
      </w:r>
      <w:r w:rsidR="00E13A54">
        <w:rPr>
          <w:lang w:val="en-US"/>
        </w:rPr>
        <w:fldChar w:fldCharType="separate"/>
      </w:r>
      <w:r w:rsidR="00E13A54">
        <w:rPr>
          <w:noProof/>
          <w:lang w:val="en-US"/>
        </w:rPr>
        <w:t>(</w:t>
      </w:r>
      <w:r w:rsidR="00E13A54" w:rsidRPr="00E13A54">
        <w:rPr>
          <w:smallCaps/>
          <w:noProof/>
          <w:lang w:val="en-US"/>
        </w:rPr>
        <w:t>R Developmental Core Team</w:t>
      </w:r>
      <w:r w:rsidR="00E13A54">
        <w:rPr>
          <w:noProof/>
          <w:lang w:val="en-US"/>
        </w:rPr>
        <w:t xml:space="preserve"> 2019)</w:t>
      </w:r>
      <w:r w:rsidR="00E13A54">
        <w:rPr>
          <w:lang w:val="en-US"/>
        </w:rPr>
        <w:fldChar w:fldCharType="end"/>
      </w:r>
      <w:r w:rsidR="006C2FF1">
        <w:rPr>
          <w:lang w:val="en-US"/>
        </w:rPr>
        <w:t>.</w:t>
      </w:r>
      <w:r w:rsidR="00A22B5B">
        <w:rPr>
          <w:lang w:val="en-US"/>
        </w:rPr>
        <w:t xml:space="preserve"> </w:t>
      </w:r>
      <w:r w:rsidR="00E13A54">
        <w:rPr>
          <w:lang w:val="en-US"/>
        </w:rPr>
        <w:t xml:space="preserve">The array of parameter </w:t>
      </w:r>
      <w:r w:rsidR="001463EA">
        <w:rPr>
          <w:lang w:val="en-US"/>
        </w:rPr>
        <w:t>combinations</w:t>
      </w:r>
      <w:r w:rsidR="00E13A54">
        <w:rPr>
          <w:lang w:val="en-US"/>
        </w:rPr>
        <w:t xml:space="preserve"> and replicates </w:t>
      </w:r>
      <w:r w:rsidR="00F147D5">
        <w:rPr>
          <w:lang w:val="en-US"/>
        </w:rPr>
        <w:t xml:space="preserve">was </w:t>
      </w:r>
      <w:r w:rsidR="003F73C8">
        <w:rPr>
          <w:lang w:val="en-US"/>
        </w:rPr>
        <w:t>processed</w:t>
      </w:r>
      <w:r w:rsidR="006220DA">
        <w:rPr>
          <w:lang w:val="en-US"/>
        </w:rPr>
        <w:t xml:space="preserve"> across 1152</w:t>
      </w:r>
      <w:r w:rsidR="001525A9">
        <w:rPr>
          <w:lang w:val="en-US"/>
        </w:rPr>
        <w:t xml:space="preserve"> cores on the University of Queensland’s Tinaroo </w:t>
      </w:r>
      <w:r w:rsidR="0062262A">
        <w:rPr>
          <w:lang w:val="en-US"/>
        </w:rPr>
        <w:t>high performance computing (HPC)</w:t>
      </w:r>
      <w:r w:rsidR="001525A9">
        <w:rPr>
          <w:lang w:val="en-US"/>
        </w:rPr>
        <w:t xml:space="preserve"> system, using embedded Nimrod scripts to feed </w:t>
      </w:r>
      <w:r w:rsidR="00026414">
        <w:rPr>
          <w:lang w:val="en-US"/>
        </w:rPr>
        <w:t xml:space="preserve">parameter/seed </w:t>
      </w:r>
      <w:r w:rsidR="00C81D6D">
        <w:rPr>
          <w:lang w:val="en-US"/>
        </w:rPr>
        <w:t>combinations</w:t>
      </w:r>
      <w:r w:rsidR="0050335C">
        <w:rPr>
          <w:lang w:val="en-US"/>
        </w:rPr>
        <w:t xml:space="preserve"> to </w:t>
      </w:r>
      <w:r w:rsidR="004E5966">
        <w:rPr>
          <w:lang w:val="en-US"/>
        </w:rPr>
        <w:t>individual</w:t>
      </w:r>
      <w:r w:rsidR="00661621">
        <w:rPr>
          <w:lang w:val="en-US"/>
        </w:rPr>
        <w:t xml:space="preserve"> </w:t>
      </w:r>
      <w:r w:rsidR="0050335C">
        <w:rPr>
          <w:lang w:val="en-US"/>
        </w:rPr>
        <w:t>SLiM</w:t>
      </w:r>
      <w:r w:rsidR="00C168CB">
        <w:rPr>
          <w:lang w:val="en-US"/>
        </w:rPr>
        <w:t xml:space="preserve"> process</w:t>
      </w:r>
      <w:r w:rsidR="004E5966">
        <w:rPr>
          <w:lang w:val="en-US"/>
        </w:rPr>
        <w:t>es</w:t>
      </w:r>
      <w:r w:rsidR="001525A9">
        <w:rPr>
          <w:lang w:val="en-US"/>
        </w:rPr>
        <w:t>.</w:t>
      </w:r>
      <w:r w:rsidR="00EB117F">
        <w:rPr>
          <w:lang w:val="en-US"/>
        </w:rPr>
        <w:t xml:space="preserve"> </w:t>
      </w:r>
    </w:p>
    <w:p w14:paraId="02CA556C" w14:textId="77777777" w:rsidR="0076598C" w:rsidRDefault="0076598C" w:rsidP="005343F5">
      <w:pPr>
        <w:spacing w:before="120" w:after="120" w:line="480" w:lineRule="auto"/>
        <w:ind w:firstLine="720"/>
        <w:rPr>
          <w:lang w:val="en-US"/>
        </w:rPr>
      </w:pPr>
    </w:p>
    <w:p w14:paraId="6EC2C35E" w14:textId="78C6905E" w:rsidR="004B4692" w:rsidRDefault="00007E00" w:rsidP="001210B5">
      <w:pPr>
        <w:pStyle w:val="Heading2"/>
      </w:pPr>
      <w:r>
        <w:lastRenderedPageBreak/>
        <w:t>Analysis</w:t>
      </w:r>
    </w:p>
    <w:p w14:paraId="6F8E7FC7" w14:textId="0F7F22B9" w:rsidR="00D33077" w:rsidRDefault="00670465" w:rsidP="005343F5">
      <w:pPr>
        <w:spacing w:before="120" w:after="120" w:line="480" w:lineRule="auto"/>
        <w:ind w:firstLine="720"/>
        <w:rPr>
          <w:lang w:val="en-US"/>
        </w:rPr>
      </w:pPr>
      <w:r>
        <w:rPr>
          <w:lang w:val="en-US"/>
        </w:rPr>
        <w:t xml:space="preserve">Despite not all data conforming to normality, no data </w:t>
      </w:r>
      <w:r w:rsidR="000A5207">
        <w:rPr>
          <w:lang w:val="en-US"/>
        </w:rPr>
        <w:t xml:space="preserve">was transformed </w:t>
      </w:r>
      <w:r w:rsidR="00876045">
        <w:rPr>
          <w:lang w:val="en-US"/>
        </w:rPr>
        <w:t>owing to the large sample sizes.</w:t>
      </w:r>
      <w:r w:rsidR="000A5207">
        <w:rPr>
          <w:lang w:val="en-US"/>
        </w:rPr>
        <w:t xml:space="preserve"> </w:t>
      </w:r>
      <w:r w:rsidR="00876045">
        <w:rPr>
          <w:lang w:val="en-US"/>
        </w:rPr>
        <w:t>Prev</w:t>
      </w:r>
      <w:r w:rsidR="0076598C">
        <w:rPr>
          <w:lang w:val="en-US"/>
        </w:rPr>
        <w:t>ious work into the robustness of</w:t>
      </w:r>
      <w:r w:rsidR="00876045">
        <w:rPr>
          <w:lang w:val="en-US"/>
        </w:rPr>
        <w:t xml:space="preserve"> t-tests, and F-tests have shown that departures from normality can usually still provide reliable estimates, provided the number of observations is large enough that </w:t>
      </w:r>
      <w:r w:rsidR="000A5207">
        <w:rPr>
          <w:lang w:val="en-US"/>
        </w:rPr>
        <w:t>coefficient estimates are approximately normally distributed</w:t>
      </w:r>
      <w:r w:rsidR="005D5C1F">
        <w:rPr>
          <w:lang w:val="en-US"/>
        </w:rPr>
        <w:t xml:space="preserve"> due to the central limit theorem </w:t>
      </w:r>
      <w:r w:rsidR="000A5207">
        <w:rPr>
          <w:lang w:val="en-US"/>
        </w:rPr>
        <w:fldChar w:fldCharType="begin"/>
      </w:r>
      <w:r w:rsidR="000A5207">
        <w:rPr>
          <w:lang w:val="en-US"/>
        </w:rPr>
        <w:instrText xml:space="preserve"> ADDIN EN.CITE &lt;EndNote&gt;&lt;Cite&gt;&lt;Author&gt;Lumley&lt;/Author&gt;&lt;Year&gt;2002&lt;/Year&gt;&lt;RecNum&gt;156&lt;/RecNum&gt;&lt;DisplayText&gt;(&lt;style face="smallcaps"&gt;Lumley&lt;/style&gt;&lt;style face="italic"&gt; et al.&lt;/style&gt; 2002)&lt;/DisplayText&gt;&lt;record&gt;&lt;rec-number&gt;156&lt;/rec-number&gt;&lt;foreign-keys&gt;&lt;key app="EN" db-id="5ppvfvtxcxr5xnew0zqvex91vs0vv2wxd90d" timestamp="1601443826"&gt;156&lt;/key&gt;&lt;/foreign-keys&gt;&lt;ref-type name="Journal Article"&gt;17&lt;/ref-type&gt;&lt;contributors&gt;&lt;authors&gt;&lt;author&gt;Lumley, T.&lt;/author&gt;&lt;author&gt;Diehr, P.&lt;/author&gt;&lt;author&gt;Emerson, S.&lt;/author&gt;&lt;author&gt;Chen, L.&lt;/author&gt;&lt;/authors&gt;&lt;/contributors&gt;&lt;auth-address&gt;Department of Biostatistics, University of Washington, Box 357232, Seattle, Washington 98195, USA. tlumley@u.washington.edu&lt;/auth-address&gt;&lt;titles&gt;&lt;title&gt;The importance of the normality assumption in large public health data sets&lt;/title&gt;&lt;secondary-title&gt;Annu Rev Public Health&lt;/secondary-title&gt;&lt;/titles&gt;&lt;periodical&gt;&lt;full-title&gt;Annu Rev Public Health&lt;/full-title&gt;&lt;/periodical&gt;&lt;pages&gt;151-69&lt;/pages&gt;&lt;volume&gt;23&lt;/volume&gt;&lt;edition&gt;2002/03/23&lt;/edition&gt;&lt;keywords&gt;&lt;keyword&gt;Data Collection&lt;/keyword&gt;&lt;keyword&gt;*Data Interpretation, Statistical&lt;/keyword&gt;&lt;keyword&gt;Humans&lt;/keyword&gt;&lt;keyword&gt;Linear Models&lt;/keyword&gt;&lt;keyword&gt;*Models, Statistical&lt;/keyword&gt;&lt;keyword&gt;Outcome Assessment, Health Care/statistics &amp;amp; numerical data&lt;/keyword&gt;&lt;keyword&gt;Public Health/*statistics &amp;amp; numerical data&lt;/keyword&gt;&lt;keyword&gt;United States&lt;/keyword&gt;&lt;/keywords&gt;&lt;dates&gt;&lt;year&gt;2002&lt;/year&gt;&lt;/dates&gt;&lt;isbn&gt;0163-7525 (Print)&amp;#xD;0163-7525 (Linking)&lt;/isbn&gt;&lt;accession-num&gt;11910059&lt;/accession-num&gt;&lt;urls&gt;&lt;related-urls&gt;&lt;url&gt;https://www.ncbi.nlm.nih.gov/pubmed/11910059&lt;/url&gt;&lt;/related-urls&gt;&lt;/urls&gt;&lt;electronic-resource-num&gt;10.1146/annurev.publhealth.23.100901.140546&lt;/electronic-resource-num&gt;&lt;/record&gt;&lt;/Cite&gt;&lt;/EndNote&gt;</w:instrText>
      </w:r>
      <w:r w:rsidR="000A5207">
        <w:rPr>
          <w:lang w:val="en-US"/>
        </w:rPr>
        <w:fldChar w:fldCharType="separate"/>
      </w:r>
      <w:r w:rsidR="000A5207">
        <w:rPr>
          <w:noProof/>
          <w:lang w:val="en-US"/>
        </w:rPr>
        <w:t>(</w:t>
      </w:r>
      <w:r w:rsidR="000A5207" w:rsidRPr="000A5207">
        <w:rPr>
          <w:smallCaps/>
          <w:noProof/>
          <w:lang w:val="en-US"/>
        </w:rPr>
        <w:t>Lumley</w:t>
      </w:r>
      <w:r w:rsidR="000A5207" w:rsidRPr="000A5207">
        <w:rPr>
          <w:i/>
          <w:noProof/>
          <w:lang w:val="en-US"/>
        </w:rPr>
        <w:t xml:space="preserve"> et al.</w:t>
      </w:r>
      <w:r w:rsidR="000A5207">
        <w:rPr>
          <w:noProof/>
          <w:lang w:val="en-US"/>
        </w:rPr>
        <w:t xml:space="preserve"> 2002)</w:t>
      </w:r>
      <w:r w:rsidR="000A5207">
        <w:rPr>
          <w:lang w:val="en-US"/>
        </w:rPr>
        <w:fldChar w:fldCharType="end"/>
      </w:r>
      <w:r w:rsidR="000A5207">
        <w:rPr>
          <w:lang w:val="en-US"/>
        </w:rPr>
        <w:t>.</w:t>
      </w:r>
      <w:r w:rsidR="0069389C">
        <w:rPr>
          <w:lang w:val="en-US"/>
        </w:rPr>
        <w:t xml:space="preserve"> This was verified with diagnostic tools in the R package “jtools” </w:t>
      </w:r>
      <w:r w:rsidR="0069389C">
        <w:rPr>
          <w:lang w:val="en-US"/>
        </w:rPr>
        <w:fldChar w:fldCharType="begin"/>
      </w:r>
      <w:r w:rsidR="0069389C">
        <w:rPr>
          <w:lang w:val="en-US"/>
        </w:rPr>
        <w:instrText xml:space="preserve"> ADDIN EN.CITE &lt;EndNote&gt;&lt;Cite&gt;&lt;Author&gt;Long&lt;/Author&gt;&lt;Year&gt;2020&lt;/Year&gt;&lt;RecNum&gt;157&lt;/RecNum&gt;&lt;DisplayText&gt;(&lt;style face="smallcaps" size="10"&gt;Long&lt;/style&gt; 2020)&lt;/DisplayText&gt;&lt;record&gt;&lt;rec-number&gt;157&lt;/rec-number&gt;&lt;foreign-keys&gt;&lt;key app="EN" db-id="5ppvfvtxcxr5xnew0zqvex91vs0vv2wxd90d" timestamp="1601526316"&gt;157&lt;/key&gt;&lt;/foreign-keys&gt;&lt;ref-type name="Journal Article"&gt;17&lt;/ref-type&gt;&lt;contributors&gt;&lt;authors&gt;&lt;author&gt;&lt;style face="normal" font="default" size="10"&gt;Long, J. A.&lt;/style&gt;&lt;/author&gt;&lt;/authors&gt;&lt;/contributors&gt;&lt;titles&gt;&lt;title&gt;jtools: Analysis and Presentation of Social Scientific Data&amp;#xD;&lt;/title&gt;&lt;/titles&gt;&lt;dates&gt;&lt;year&gt;2020&lt;/year&gt;&lt;/dates&gt;&lt;urls&gt;&lt;/urls&gt;&lt;/record&gt;&lt;/Cite&gt;&lt;/EndNote&gt;</w:instrText>
      </w:r>
      <w:r w:rsidR="0069389C">
        <w:rPr>
          <w:lang w:val="en-US"/>
        </w:rPr>
        <w:fldChar w:fldCharType="separate"/>
      </w:r>
      <w:r w:rsidR="0069389C">
        <w:rPr>
          <w:noProof/>
          <w:lang w:val="en-US"/>
        </w:rPr>
        <w:t>(</w:t>
      </w:r>
      <w:r w:rsidR="0069389C" w:rsidRPr="0069389C">
        <w:rPr>
          <w:smallCaps/>
          <w:noProof/>
          <w:sz w:val="20"/>
          <w:lang w:val="en-US"/>
        </w:rPr>
        <w:t>Long</w:t>
      </w:r>
      <w:r w:rsidR="0069389C">
        <w:rPr>
          <w:noProof/>
          <w:lang w:val="en-US"/>
        </w:rPr>
        <w:t xml:space="preserve"> 2020)</w:t>
      </w:r>
      <w:r w:rsidR="0069389C">
        <w:rPr>
          <w:lang w:val="en-US"/>
        </w:rPr>
        <w:fldChar w:fldCharType="end"/>
      </w:r>
      <w:r w:rsidR="00F840E0">
        <w:rPr>
          <w:lang w:val="en-US"/>
        </w:rPr>
        <w:t xml:space="preserve">. </w:t>
      </w:r>
      <w:r w:rsidR="00F8302C">
        <w:rPr>
          <w:lang w:val="en-US"/>
        </w:rPr>
        <w:t>In terms of regression analysis, heteroscedasticity can still remain a problem, even with large samp</w:t>
      </w:r>
      <w:r w:rsidR="00984A95">
        <w:rPr>
          <w:lang w:val="en-US"/>
        </w:rPr>
        <w:t>le sizes. To account for this, we</w:t>
      </w:r>
      <w:r w:rsidR="00F8302C">
        <w:rPr>
          <w:lang w:val="en-US"/>
        </w:rPr>
        <w:t xml:space="preserve"> used Eicker-Huber-White (</w:t>
      </w:r>
      <w:r w:rsidR="00A44E38">
        <w:rPr>
          <w:lang w:val="en-US"/>
        </w:rPr>
        <w:t xml:space="preserve">EHW) </w:t>
      </w:r>
      <w:r w:rsidR="003D7E57">
        <w:rPr>
          <w:lang w:val="en-US"/>
        </w:rPr>
        <w:t xml:space="preserve">HC2 or HC3 </w:t>
      </w:r>
      <w:r w:rsidR="00A44E38">
        <w:rPr>
          <w:lang w:val="en-US"/>
        </w:rPr>
        <w:t>robust standard errors in our</w:t>
      </w:r>
      <w:r w:rsidR="00F8302C">
        <w:rPr>
          <w:lang w:val="en-US"/>
        </w:rPr>
        <w:t xml:space="preserve"> linear regression models via the ‘estimatr’ package in R </w:t>
      </w:r>
      <w:r w:rsidR="00F8302C">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 </w:instrText>
      </w:r>
      <w:r w:rsidR="00C20AA8">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EN.CITE.DATA </w:instrText>
      </w:r>
      <w:r w:rsidR="00C20AA8">
        <w:rPr>
          <w:lang w:val="en-US"/>
        </w:rPr>
      </w:r>
      <w:r w:rsidR="00C20AA8">
        <w:rPr>
          <w:lang w:val="en-US"/>
        </w:rPr>
        <w:fldChar w:fldCharType="end"/>
      </w:r>
      <w:r w:rsidR="00F8302C">
        <w:rPr>
          <w:lang w:val="en-US"/>
        </w:rPr>
      </w:r>
      <w:r w:rsidR="00F8302C">
        <w:rPr>
          <w:lang w:val="en-US"/>
        </w:rPr>
        <w:fldChar w:fldCharType="separate"/>
      </w:r>
      <w:r w:rsidR="00C20AA8">
        <w:rPr>
          <w:noProof/>
          <w:lang w:val="en-US"/>
        </w:rPr>
        <w:t>(</w:t>
      </w:r>
      <w:r w:rsidR="00C20AA8" w:rsidRPr="00C20AA8">
        <w:rPr>
          <w:smallCaps/>
          <w:noProof/>
          <w:lang w:val="en-US"/>
        </w:rPr>
        <w:t>Eicker</w:t>
      </w:r>
      <w:r w:rsidR="00C20AA8">
        <w:rPr>
          <w:noProof/>
          <w:lang w:val="en-US"/>
        </w:rPr>
        <w:t xml:space="preserve"> 1967; </w:t>
      </w:r>
      <w:r w:rsidR="00C20AA8" w:rsidRPr="00C20AA8">
        <w:rPr>
          <w:smallCaps/>
          <w:noProof/>
          <w:lang w:val="en-US"/>
        </w:rPr>
        <w:t>Huber</w:t>
      </w:r>
      <w:r w:rsidR="00C20AA8">
        <w:rPr>
          <w:noProof/>
          <w:lang w:val="en-US"/>
        </w:rPr>
        <w:t xml:space="preserve"> 1967; </w:t>
      </w:r>
      <w:r w:rsidR="00C20AA8" w:rsidRPr="00C20AA8">
        <w:rPr>
          <w:smallCaps/>
          <w:noProof/>
          <w:lang w:val="en-US"/>
        </w:rPr>
        <w:t>White</w:t>
      </w:r>
      <w:r w:rsidR="00C20AA8">
        <w:rPr>
          <w:noProof/>
          <w:lang w:val="en-US"/>
        </w:rPr>
        <w:t xml:space="preserve"> 1980; </w:t>
      </w:r>
      <w:r w:rsidR="00C20AA8" w:rsidRPr="00C20AA8">
        <w:rPr>
          <w:smallCaps/>
          <w:noProof/>
          <w:lang w:val="en-US"/>
        </w:rPr>
        <w:t>Hayes and Cai</w:t>
      </w:r>
      <w:r w:rsidR="00C20AA8">
        <w:rPr>
          <w:noProof/>
          <w:lang w:val="en-US"/>
        </w:rPr>
        <w:t xml:space="preserve"> 2007; </w:t>
      </w:r>
      <w:r w:rsidR="00C20AA8" w:rsidRPr="00C20AA8">
        <w:rPr>
          <w:smallCaps/>
          <w:noProof/>
          <w:lang w:val="en-US"/>
        </w:rPr>
        <w:t>Blair</w:t>
      </w:r>
      <w:r w:rsidR="00C20AA8">
        <w:rPr>
          <w:noProof/>
          <w:lang w:val="en-US"/>
        </w:rPr>
        <w:t xml:space="preserve"> 2020)</w:t>
      </w:r>
      <w:r w:rsidR="00F8302C">
        <w:rPr>
          <w:lang w:val="en-US"/>
        </w:rPr>
        <w:fldChar w:fldCharType="end"/>
      </w:r>
      <w:r w:rsidR="00F8302C">
        <w:rPr>
          <w:lang w:val="en-US"/>
        </w:rPr>
        <w:t>.</w:t>
      </w:r>
      <w:r w:rsidR="00746280">
        <w:rPr>
          <w:lang w:val="en-US"/>
        </w:rPr>
        <w:t xml:space="preserve"> </w:t>
      </w:r>
      <w:r w:rsidR="009757A9">
        <w:rPr>
          <w:lang w:val="en-US"/>
        </w:rPr>
        <w:t xml:space="preserve">Due to the large sample sizes (128000 total models), we were able to find significant differences between groups with extremely small effect sizes. To ensure we </w:t>
      </w:r>
      <w:r w:rsidR="009E07F7">
        <w:rPr>
          <w:lang w:val="en-US"/>
        </w:rPr>
        <w:t>focused</w:t>
      </w:r>
      <w:r w:rsidR="009757A9">
        <w:rPr>
          <w:lang w:val="en-US"/>
        </w:rPr>
        <w:t xml:space="preserve"> only</w:t>
      </w:r>
      <w:r w:rsidR="009E07F7">
        <w:rPr>
          <w:lang w:val="en-US"/>
        </w:rPr>
        <w:t xml:space="preserve"> on</w:t>
      </w:r>
      <w:r w:rsidR="009757A9">
        <w:rPr>
          <w:lang w:val="en-US"/>
        </w:rPr>
        <w:t xml:space="preserve"> </w:t>
      </w:r>
      <w:r w:rsidR="009E07F7">
        <w:rPr>
          <w:lang w:val="en-US"/>
        </w:rPr>
        <w:t xml:space="preserve">biologically meaningful </w:t>
      </w:r>
      <w:r w:rsidR="009757A9">
        <w:rPr>
          <w:lang w:val="en-US"/>
        </w:rPr>
        <w:t xml:space="preserve">differences, we calculated the relative contributions of factors to the </w:t>
      </w:r>
      <w:r w:rsidR="009E07F7">
        <w:rPr>
          <w:lang w:val="en-US"/>
        </w:rPr>
        <w:t>appropriate regression</w:t>
      </w:r>
      <w:r w:rsidR="009757A9">
        <w:rPr>
          <w:lang w:val="en-US"/>
        </w:rPr>
        <w:t xml:space="preserve">, using the </w:t>
      </w:r>
      <w:r w:rsidR="009E07F7">
        <w:t>Lindema</w:t>
      </w:r>
      <w:r w:rsidR="009757A9">
        <w:t xml:space="preserve">n, Merenda and Gold </w:t>
      </w:r>
      <w:r w:rsidR="009757A9">
        <w:rPr>
          <w:lang w:val="en-US"/>
        </w:rPr>
        <w:t xml:space="preserve">method </w:t>
      </w:r>
      <w:r w:rsidR="009E07F7">
        <w:rPr>
          <w:lang w:val="en-US"/>
        </w:rPr>
        <w:fldChar w:fldCharType="begin"/>
      </w:r>
      <w:r w:rsidR="009E07F7">
        <w:rPr>
          <w:lang w:val="en-US"/>
        </w:rPr>
        <w:instrText xml:space="preserve"> ADDIN EN.CITE &lt;EndNote&gt;&lt;Cite&gt;&lt;Author&gt;Lindeman&lt;/Author&gt;&lt;Year&gt;1980&lt;/Year&gt;&lt;RecNum&gt;178&lt;/RecNum&gt;&lt;DisplayText&gt;(&lt;style face="smallcaps"&gt;Lindeman&lt;/style&gt; 1980)&lt;/DisplayText&gt;&lt;record&gt;&lt;rec-number&gt;178&lt;/rec-number&gt;&lt;foreign-keys&gt;&lt;key app="EN" db-id="5ppvfvtxcxr5xnew0zqvex91vs0vv2wxd90d" timestamp="1604303812"&gt;178&lt;/key&gt;&lt;/foreign-keys&gt;&lt;ref-type name="Book"&gt;6&lt;/ref-type&gt;&lt;contributors&gt;&lt;authors&gt;&lt;author&gt;Lindeman, R.H. Merenda, P.F. Gold, R.Z.&lt;/author&gt;&lt;/authors&gt;&lt;/contributors&gt;&lt;titles&gt;&lt;title&gt;Introduction to Bivariate and Multivariate Analysis&lt;/title&gt;&lt;/titles&gt;&lt;dates&gt;&lt;year&gt;1980&lt;/year&gt;&lt;/dates&gt;&lt;pub-location&gt;Glenview, IL&lt;/pub-location&gt;&lt;publisher&gt;Scott, Foresman&lt;/publisher&gt;&lt;urls&gt;&lt;/urls&gt;&lt;/record&gt;&lt;/Cite&gt;&lt;/EndNote&gt;</w:instrText>
      </w:r>
      <w:r w:rsidR="009E07F7">
        <w:rPr>
          <w:lang w:val="en-US"/>
        </w:rPr>
        <w:fldChar w:fldCharType="separate"/>
      </w:r>
      <w:r w:rsidR="009E07F7">
        <w:rPr>
          <w:noProof/>
          <w:lang w:val="en-US"/>
        </w:rPr>
        <w:t>(</w:t>
      </w:r>
      <w:r w:rsidR="009E07F7" w:rsidRPr="009E07F7">
        <w:rPr>
          <w:smallCaps/>
          <w:noProof/>
          <w:lang w:val="en-US"/>
        </w:rPr>
        <w:t>Lindeman</w:t>
      </w:r>
      <w:r w:rsidR="009E07F7">
        <w:rPr>
          <w:noProof/>
          <w:lang w:val="en-US"/>
        </w:rPr>
        <w:t xml:space="preserve"> 1980)</w:t>
      </w:r>
      <w:r w:rsidR="009E07F7">
        <w:rPr>
          <w:lang w:val="en-US"/>
        </w:rPr>
        <w:fldChar w:fldCharType="end"/>
      </w:r>
      <w:r w:rsidR="009E07F7">
        <w:rPr>
          <w:lang w:val="en-US"/>
        </w:rPr>
        <w:t xml:space="preserve">, explaining only the factors that contributed meaningfully to variation.  </w:t>
      </w:r>
    </w:p>
    <w:p w14:paraId="7024E295" w14:textId="77777777" w:rsidR="00424527" w:rsidRDefault="0043696D" w:rsidP="005343F5">
      <w:pPr>
        <w:spacing w:before="120" w:after="120" w:line="480" w:lineRule="auto"/>
        <w:ind w:firstLine="720"/>
        <w:rPr>
          <w:rFonts w:eastAsiaTheme="minorEastAsia"/>
          <w:lang w:val="en-US"/>
        </w:rPr>
      </w:pPr>
      <w:r>
        <w:rPr>
          <w:lang w:val="en-US"/>
        </w:rPr>
        <w:t xml:space="preserve">For analysis, </w:t>
      </w:r>
      <w:r w:rsidR="00EF7C81">
        <w:rPr>
          <w:lang w:val="en-US"/>
        </w:rPr>
        <w:t xml:space="preserve">the interaction between </w:t>
      </w:r>
      <m:oMath>
        <m:r>
          <w:rPr>
            <w:rFonts w:ascii="Cambria Math" w:eastAsiaTheme="minorEastAsia" w:hAnsi="Cambria Math"/>
            <w:lang w:val="en-US"/>
          </w:rPr>
          <m:t xml:space="preserve">τ </m:t>
        </m:r>
      </m:oMath>
      <w:r w:rsidR="00EF7C81">
        <w:rPr>
          <w:rFonts w:eastAsiaTheme="minorEastAsia"/>
          <w:lang w:val="en-US"/>
        </w:rPr>
        <w:t xml:space="preserve">and mutation rate was treated as a ‘model’ </w:t>
      </w:r>
      <w:r w:rsidR="00DC0659">
        <w:rPr>
          <w:rFonts w:eastAsiaTheme="minorEastAsia"/>
          <w:lang w:val="en-US"/>
        </w:rPr>
        <w:t>parameter</w:t>
      </w:r>
      <w:r w:rsidR="00261DAC">
        <w:rPr>
          <w:rFonts w:eastAsiaTheme="minorEastAsia"/>
          <w:lang w:val="en-US"/>
        </w:rPr>
        <w:t>,</w:t>
      </w:r>
      <w:r w:rsidR="00DC0659">
        <w:rPr>
          <w:rFonts w:eastAsiaTheme="minorEastAsia"/>
          <w:lang w:val="en-US"/>
        </w:rPr>
        <w:t xml:space="preserve"> indicating whether the </w:t>
      </w:r>
      <w:r w:rsidR="00746280">
        <w:rPr>
          <w:rFonts w:eastAsiaTheme="minorEastAsia"/>
          <w:lang w:val="en-US"/>
        </w:rPr>
        <w:t xml:space="preserve">hypercube sample </w:t>
      </w:r>
      <w:r w:rsidR="00DC0659">
        <w:rPr>
          <w:rFonts w:eastAsiaTheme="minorEastAsia"/>
          <w:lang w:val="en-US"/>
        </w:rPr>
        <w:t xml:space="preserve">approximated House-of-Cards allelic effects, or Gaussian effects. An additional model type, ‘Null’, summarized the models </w:t>
      </w:r>
      <w:r w:rsidR="00261DAC">
        <w:rPr>
          <w:rFonts w:eastAsiaTheme="minorEastAsia"/>
          <w:lang w:val="en-US"/>
        </w:rPr>
        <w:t xml:space="preserve">with </w:t>
      </w:r>
      <w:r w:rsidR="00DC0659">
        <w:rPr>
          <w:rFonts w:eastAsiaTheme="minorEastAsia"/>
          <w:lang w:val="en-US"/>
        </w:rPr>
        <w:t xml:space="preserve">no selection and any mutation rate. Remaining models with intermediate selection strengths and </w:t>
      </w:r>
      <w:r w:rsidR="002B5329">
        <w:rPr>
          <w:rFonts w:eastAsiaTheme="minorEastAsia"/>
          <w:lang w:val="en-US"/>
        </w:rPr>
        <w:t xml:space="preserve">deleterious </w:t>
      </w:r>
      <w:r w:rsidR="00DC0659">
        <w:rPr>
          <w:rFonts w:eastAsiaTheme="minorEastAsia"/>
          <w:lang w:val="en-US"/>
        </w:rPr>
        <w:t xml:space="preserve">mutation rates </w:t>
      </w:r>
      <w:r w:rsidR="002B5329">
        <w:rPr>
          <w:rFonts w:eastAsiaTheme="minorEastAsia"/>
          <w:lang w:val="en-US"/>
        </w:rPr>
        <w:t xml:space="preserve">were not considered for analysis, although that remains an exciting prospect for the future. </w:t>
      </w:r>
      <w:r w:rsidR="00424527">
        <w:rPr>
          <w:rFonts w:eastAsiaTheme="minorEastAsia"/>
          <w:lang w:val="en-US"/>
        </w:rPr>
        <w:t xml:space="preserve">Additive effect size, recombination rate, pleiotropy rate, and mutational correlation </w:t>
      </w:r>
      <w:r w:rsidR="00424527">
        <w:rPr>
          <w:rFonts w:eastAsiaTheme="minorEastAsia"/>
          <w:lang w:val="en-US"/>
        </w:rPr>
        <w:lastRenderedPageBreak/>
        <w:t xml:space="preserve">hypercube values were binned into low, medium, and high categories for simpler analysis. </w:t>
      </w:r>
    </w:p>
    <w:p w14:paraId="24116192" w14:textId="6D51DF27" w:rsidR="0015720D" w:rsidRPr="00015F5C" w:rsidRDefault="000444CC" w:rsidP="005343F5">
      <w:pPr>
        <w:spacing w:before="120" w:after="120" w:line="480" w:lineRule="auto"/>
        <w:ind w:firstLine="720"/>
        <w:rPr>
          <w:lang w:val="en-US"/>
        </w:rPr>
      </w:pPr>
      <w:r>
        <w:rPr>
          <w:lang w:val="en-US"/>
        </w:rPr>
        <w:t>We compared</w:t>
      </w:r>
      <w:r w:rsidR="00924B41">
        <w:rPr>
          <w:lang w:val="en-US"/>
        </w:rPr>
        <w:t xml:space="preserve"> </w:t>
      </w:r>
      <w:r w:rsidR="00B5034A">
        <w:rPr>
          <w:lang w:val="en-US"/>
        </w:rPr>
        <w:t xml:space="preserve">responses </w:t>
      </w:r>
      <w:r w:rsidR="00924B41">
        <w:rPr>
          <w:lang w:val="en-US"/>
        </w:rPr>
        <w:t>at the final generation of the simulation (1</w:t>
      </w:r>
      <w:r w:rsidR="004B786B">
        <w:rPr>
          <w:lang w:val="en-US"/>
        </w:rPr>
        <w:t>0</w:t>
      </w:r>
      <w:r w:rsidR="00924B41">
        <w:rPr>
          <w:lang w:val="en-US"/>
        </w:rPr>
        <w:t>0,000)</w:t>
      </w:r>
      <w:r>
        <w:rPr>
          <w:lang w:val="en-US"/>
        </w:rPr>
        <w:t xml:space="preserve"> across all analyses</w:t>
      </w:r>
      <w:r w:rsidR="004B4C09">
        <w:rPr>
          <w:lang w:val="en-US"/>
        </w:rPr>
        <w:t>.</w:t>
      </w:r>
      <w:r w:rsidR="00924B41">
        <w:rPr>
          <w:lang w:val="en-US"/>
        </w:rPr>
        <w:t xml:space="preserve"> </w:t>
      </w:r>
      <w:r w:rsidR="0015720D">
        <w:rPr>
          <w:lang w:val="en-US"/>
        </w:rPr>
        <w:t xml:space="preserve">Trait variances and </w:t>
      </w:r>
      <w:r w:rsidR="0015720D" w:rsidRPr="00F8302C">
        <w:rPr>
          <w:lang w:val="en-US"/>
        </w:rPr>
        <w:t>covariances</w:t>
      </w:r>
      <w:r w:rsidR="0015720D">
        <w:rPr>
          <w:lang w:val="en-US"/>
        </w:rPr>
        <w:t xml:space="preserve"> were pooled and averaged to form a ‘mega-trait’ average variance and covariance, since traits were functionally identical. In addition, </w:t>
      </w:r>
      <w:r w:rsidR="00117966">
        <w:rPr>
          <w:lang w:val="en-US"/>
        </w:rPr>
        <w:t>we</w:t>
      </w:r>
      <w:r w:rsidR="0015720D">
        <w:rPr>
          <w:lang w:val="en-US"/>
        </w:rPr>
        <w:t xml:space="preserve"> </w:t>
      </w:r>
      <w:r w:rsidR="0015720D">
        <w:rPr>
          <w:rFonts w:eastAsiaTheme="minorEastAsia"/>
          <w:lang w:val="en-US"/>
        </w:rPr>
        <w:t>computed the population mean Euclidean distance from the optimum for each replicate and model:</w:t>
      </w:r>
    </w:p>
    <w:p w14:paraId="49D8D530" w14:textId="77777777" w:rsidR="0015720D" w:rsidRPr="009905AA" w:rsidRDefault="0015720D" w:rsidP="005343F5">
      <w:pPr>
        <w:spacing w:before="120" w:after="120" w:line="480" w:lineRule="auto"/>
        <w:ind w:firstLine="720"/>
        <w:jc w:val="center"/>
        <w:rPr>
          <w:rFonts w:eastAsiaTheme="minorEastAsia"/>
          <w:lang w:val="en-US"/>
        </w:rPr>
      </w:pPr>
      <m:oMathPara>
        <m:oMath>
          <m:r>
            <w:rPr>
              <w:rFonts w:ascii="Cambria Math" w:eastAsiaTheme="minorEastAsia" w:hAnsi="Cambria Math"/>
              <w:lang w:val="en-US"/>
            </w:rPr>
            <m:t>d</m:t>
          </m:r>
          <m:d>
            <m:dPr>
              <m:ctrlPr>
                <w:rPr>
                  <w:rFonts w:ascii="Cambria Math" w:eastAsiaTheme="minorEastAsia" w:hAnsi="Cambria Math"/>
                  <w:i/>
                  <w:lang w:val="en-US"/>
                </w:rPr>
              </m:ctrlPr>
            </m:dPr>
            <m:e>
              <m:r>
                <m:rPr>
                  <m:sty m:val="bi"/>
                </m:rPr>
                <w:rPr>
                  <w:rFonts w:ascii="Cambria Math" w:eastAsiaTheme="minorEastAsia" w:hAnsi="Cambria Math"/>
                  <w:lang w:val="en-US"/>
                </w:rPr>
                <m:t>p</m:t>
              </m:r>
              <m:r>
                <w:rPr>
                  <w:rFonts w:ascii="Cambria Math" w:eastAsiaTheme="minorEastAsia" w:hAnsi="Cambria Math"/>
                  <w:lang w:val="en-US"/>
                </w:rPr>
                <m:t>,</m:t>
              </m:r>
              <m:r>
                <m:rPr>
                  <m:sty m:val="bi"/>
                </m:rPr>
                <w:rPr>
                  <w:rFonts w:ascii="Cambria Math" w:eastAsiaTheme="minorEastAsia" w:hAnsi="Cambria Math"/>
                  <w:lang w:val="en-US"/>
                </w:rPr>
                <m:t>q</m:t>
              </m:r>
            </m:e>
          </m:d>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sup>
                      <m:r>
                        <w:rPr>
                          <w:rFonts w:ascii="Cambria Math" w:eastAsiaTheme="minorEastAsia" w:hAnsi="Cambria Math"/>
                          <w:lang w:val="en-US"/>
                        </w:rPr>
                        <m:t>2</m:t>
                      </m:r>
                    </m:sup>
                  </m:sSup>
                </m:e>
              </m:nary>
            </m:e>
          </m:rad>
        </m:oMath>
      </m:oMathPara>
    </w:p>
    <w:p w14:paraId="1E77604A" w14:textId="77777777" w:rsidR="0015720D" w:rsidRPr="004B4C09" w:rsidRDefault="0015720D" w:rsidP="005343F5">
      <w:pPr>
        <w:spacing w:before="120" w:after="120" w:line="480" w:lineRule="auto"/>
        <w:ind w:firstLine="720"/>
        <w:rPr>
          <w:lang w:val="en-US"/>
        </w:rPr>
      </w:pPr>
      <w:r>
        <w:rPr>
          <w:rFonts w:eastAsiaTheme="minorEastAsia"/>
          <w:lang w:val="en-US"/>
        </w:rPr>
        <w:t>Where p</w:t>
      </w:r>
      <w:r>
        <w:rPr>
          <w:rFonts w:eastAsiaTheme="minorEastAsia"/>
          <w:vertAlign w:val="subscript"/>
          <w:lang w:val="en-US"/>
        </w:rPr>
        <w:t>i</w:t>
      </w:r>
      <w:r>
        <w:rPr>
          <w:rFonts w:eastAsiaTheme="minorEastAsia"/>
          <w:lang w:val="en-US"/>
        </w:rPr>
        <w:t xml:space="preserve"> and q</w:t>
      </w:r>
      <w:r>
        <w:rPr>
          <w:rFonts w:eastAsiaTheme="minorEastAsia"/>
          <w:vertAlign w:val="subscript"/>
          <w:lang w:val="en-US"/>
        </w:rPr>
        <w:t>i</w:t>
      </w:r>
      <w:r>
        <w:rPr>
          <w:rFonts w:eastAsiaTheme="minorEastAsia"/>
          <w:lang w:val="en-US"/>
        </w:rPr>
        <w:t xml:space="preserve"> are the population mean and optimum value, respectively, for trait </w:t>
      </w:r>
      <w:r w:rsidRPr="00DE5597">
        <w:rPr>
          <w:rFonts w:eastAsiaTheme="minorEastAsia"/>
          <w:i/>
          <w:iCs/>
          <w:lang w:val="en-US"/>
        </w:rPr>
        <w:t>i</w:t>
      </w:r>
      <w:r>
        <w:rPr>
          <w:rFonts w:eastAsiaTheme="minorEastAsia"/>
          <w:lang w:val="en-US"/>
        </w:rPr>
        <w:t xml:space="preserve">. </w:t>
      </w:r>
    </w:p>
    <w:p w14:paraId="5E8DF939" w14:textId="1F033734" w:rsidR="00015F5C" w:rsidRDefault="008E6547" w:rsidP="005343F5">
      <w:pPr>
        <w:spacing w:before="120" w:after="120" w:line="480" w:lineRule="auto"/>
        <w:ind w:firstLine="720"/>
        <w:rPr>
          <w:lang w:val="en-US"/>
        </w:rPr>
      </w:pPr>
      <w:r>
        <w:rPr>
          <w:lang w:val="en-US"/>
        </w:rPr>
        <w:t>To determine the effects of CoA model on adaptation, we explored the distribution of final distances</w:t>
      </w:r>
      <w:r w:rsidR="002946FA">
        <w:rPr>
          <w:lang w:val="en-US"/>
        </w:rPr>
        <w:t xml:space="preserve"> from the optimum</w:t>
      </w:r>
      <w:r>
        <w:rPr>
          <w:lang w:val="en-US"/>
        </w:rPr>
        <w:t>, finding a distinct ‘dead zone’ where distances were not represented. We used this dead zone to classify models into two categories: adapted, or maladapted.</w:t>
      </w:r>
      <w:r w:rsidR="00CF5269">
        <w:rPr>
          <w:lang w:val="en-US"/>
        </w:rPr>
        <w:t xml:space="preserve"> Adapted models had </w:t>
      </w:r>
      <w:r w:rsidR="00746280">
        <w:rPr>
          <w:lang w:val="en-US"/>
        </w:rPr>
        <w:t>distance</w:t>
      </w:r>
      <w:r w:rsidR="00CF5269">
        <w:rPr>
          <w:lang w:val="en-US"/>
        </w:rPr>
        <w:t xml:space="preserve">s from the optimum less than </w:t>
      </w:r>
      <w:r w:rsidR="00746280">
        <w:rPr>
          <w:lang w:val="en-US"/>
        </w:rPr>
        <w:t xml:space="preserve">16 </w:t>
      </w:r>
      <w:r w:rsidR="00CF5269">
        <w:rPr>
          <w:lang w:val="en-US"/>
        </w:rPr>
        <w:t>units</w:t>
      </w:r>
      <w:r w:rsidR="00746280">
        <w:rPr>
          <w:lang w:val="en-US"/>
        </w:rPr>
        <w:t xml:space="preserve">, and </w:t>
      </w:r>
      <w:r w:rsidR="00CF5269">
        <w:rPr>
          <w:lang w:val="en-US"/>
        </w:rPr>
        <w:t xml:space="preserve">maladapted </w:t>
      </w:r>
      <w:r w:rsidR="00746280">
        <w:rPr>
          <w:lang w:val="en-US"/>
        </w:rPr>
        <w:t xml:space="preserve">with distances </w:t>
      </w:r>
      <w:r w:rsidR="00CF5269">
        <w:rPr>
          <w:lang w:val="en-US"/>
        </w:rPr>
        <w:t xml:space="preserve">greater than </w:t>
      </w:r>
      <w:r w:rsidR="00746280">
        <w:rPr>
          <w:lang w:val="en-US"/>
        </w:rPr>
        <w:t>16</w:t>
      </w:r>
      <w:r w:rsidR="000444CC">
        <w:rPr>
          <w:lang w:val="en-US"/>
        </w:rPr>
        <w:t xml:space="preserve"> units. We used a Chi-square test followed by an odds-ratio post-hoc to determine the differences in representation among CoA models in adapted and maladapted categories. Following this, we discarded maladapted populations, choosing to focus on </w:t>
      </w:r>
      <w:r w:rsidR="00F927FB">
        <w:rPr>
          <w:lang w:val="en-US"/>
        </w:rPr>
        <w:t xml:space="preserve">investigating the genetic architectures underlying </w:t>
      </w:r>
      <w:r w:rsidR="000444CC">
        <w:rPr>
          <w:lang w:val="en-US"/>
        </w:rPr>
        <w:t>adapted populations</w:t>
      </w:r>
      <w:r w:rsidR="00F927FB">
        <w:rPr>
          <w:lang w:val="en-US"/>
        </w:rPr>
        <w:t>.</w:t>
      </w:r>
      <w:r w:rsidR="000444CC">
        <w:rPr>
          <w:lang w:val="en-US"/>
        </w:rPr>
        <w:t xml:space="preserve"> </w:t>
      </w:r>
    </w:p>
    <w:p w14:paraId="4995D845" w14:textId="235DC183" w:rsidR="007C70D0" w:rsidRPr="004B4C09" w:rsidRDefault="00015F5C" w:rsidP="005343F5">
      <w:pPr>
        <w:spacing w:before="120" w:after="120" w:line="480" w:lineRule="auto"/>
        <w:ind w:firstLine="720"/>
        <w:rPr>
          <w:lang w:val="en-US"/>
        </w:rPr>
      </w:pPr>
      <w:r>
        <w:rPr>
          <w:lang w:val="en-US"/>
        </w:rPr>
        <w:t xml:space="preserve">To evaluate the </w:t>
      </w:r>
      <w:r w:rsidR="002946FA">
        <w:rPr>
          <w:lang w:val="en-US"/>
        </w:rPr>
        <w:t>effects</w:t>
      </w:r>
      <w:r>
        <w:rPr>
          <w:lang w:val="en-US"/>
        </w:rPr>
        <w:t xml:space="preserve"> of genetic architecture on </w:t>
      </w:r>
      <w:r w:rsidR="00541C12">
        <w:rPr>
          <w:lang w:val="en-US"/>
        </w:rPr>
        <w:t>adaptation under the CoA models</w:t>
      </w:r>
      <w:r w:rsidR="00A95A32">
        <w:rPr>
          <w:lang w:val="en-US"/>
        </w:rPr>
        <w:t xml:space="preserve">, we used </w:t>
      </w:r>
      <w:r>
        <w:rPr>
          <w:lang w:val="en-US"/>
        </w:rPr>
        <w:t>EHW-error multiple regression models</w:t>
      </w:r>
      <w:r w:rsidR="00A95A32">
        <w:rPr>
          <w:lang w:val="en-US"/>
        </w:rPr>
        <w:t xml:space="preserve"> to determine the effects of</w:t>
      </w:r>
      <w:r>
        <w:rPr>
          <w:lang w:val="en-US"/>
        </w:rPr>
        <w:t xml:space="preserve"> </w:t>
      </w:r>
      <w:r w:rsidR="00A95A32">
        <w:rPr>
          <w:lang w:val="en-US"/>
        </w:rPr>
        <w:t xml:space="preserve">CoA </w:t>
      </w:r>
      <w:r>
        <w:rPr>
          <w:lang w:val="en-US"/>
        </w:rPr>
        <w:t>model type, additive effect size, recombination rate, pleiotropy rate, and mutational correlations between traits</w:t>
      </w:r>
      <w:r w:rsidR="00A95A32">
        <w:rPr>
          <w:lang w:val="en-US"/>
        </w:rPr>
        <w:t xml:space="preserve"> on distance from the optimum, additive </w:t>
      </w:r>
      <w:r w:rsidR="00A95A32">
        <w:rPr>
          <w:lang w:val="en-US"/>
        </w:rPr>
        <w:lastRenderedPageBreak/>
        <w:t>variance, and trait covariances</w:t>
      </w:r>
      <w:r>
        <w:rPr>
          <w:lang w:val="en-US"/>
        </w:rPr>
        <w:t xml:space="preserve">. </w:t>
      </w:r>
      <w:r w:rsidR="00CB38D6">
        <w:rPr>
          <w:lang w:val="en-US"/>
        </w:rPr>
        <w:t>We compared estimated marginal means with Tukey correction to assess differences between Continuum of Alleles models, and parameter levels.</w:t>
      </w:r>
    </w:p>
    <w:p w14:paraId="736E52E0" w14:textId="6D8361A6" w:rsidR="005229A9" w:rsidRDefault="00117966" w:rsidP="001210B5">
      <w:pPr>
        <w:spacing w:before="120" w:after="120" w:line="480" w:lineRule="auto"/>
        <w:ind w:firstLine="720"/>
        <w:rPr>
          <w:rFonts w:eastAsiaTheme="minorEastAsia"/>
          <w:lang w:val="en-US"/>
        </w:rPr>
      </w:pPr>
      <w:r>
        <w:rPr>
          <w:rFonts w:eastAsiaTheme="minorEastAsia"/>
          <w:lang w:val="en-US"/>
        </w:rPr>
        <w:t>We</w:t>
      </w:r>
      <w:r w:rsidR="00BA6D65">
        <w:rPr>
          <w:rFonts w:eastAsiaTheme="minorEastAsia"/>
          <w:lang w:val="en-US"/>
        </w:rPr>
        <w:t xml:space="preserve"> also </w:t>
      </w:r>
      <w:r w:rsidR="0094166B">
        <w:rPr>
          <w:rFonts w:eastAsiaTheme="minorEastAsia"/>
          <w:lang w:val="en-US"/>
        </w:rPr>
        <w:t xml:space="preserve">collected the mutational effects of segregating alleles at the end of the simulation. With this, </w:t>
      </w:r>
      <w:r>
        <w:rPr>
          <w:rFonts w:eastAsiaTheme="minorEastAsia"/>
          <w:lang w:val="en-US"/>
        </w:rPr>
        <w:t xml:space="preserve">we </w:t>
      </w:r>
      <w:r w:rsidR="0059111D">
        <w:rPr>
          <w:rFonts w:eastAsiaTheme="minorEastAsia"/>
          <w:lang w:val="en-US"/>
        </w:rPr>
        <w:t>compared mean distributions of allelic effect sizes</w:t>
      </w:r>
      <w:r w:rsidR="005C1525">
        <w:rPr>
          <w:rFonts w:eastAsiaTheme="minorEastAsia"/>
          <w:lang w:val="en-US"/>
        </w:rPr>
        <w:t xml:space="preserve"> in adapted populations</w:t>
      </w:r>
      <w:r w:rsidR="0059111D">
        <w:rPr>
          <w:rFonts w:eastAsiaTheme="minorEastAsia"/>
          <w:lang w:val="en-US"/>
        </w:rPr>
        <w:t xml:space="preserve"> acc</w:t>
      </w:r>
      <w:r w:rsidR="00541C12">
        <w:rPr>
          <w:rFonts w:eastAsiaTheme="minorEastAsia"/>
          <w:lang w:val="en-US"/>
        </w:rPr>
        <w:t xml:space="preserve">ording to additive effect size with multivariate </w:t>
      </w:r>
      <w:r w:rsidR="004E443F">
        <w:rPr>
          <w:rFonts w:eastAsiaTheme="minorEastAsia"/>
          <w:lang w:val="en-US"/>
        </w:rPr>
        <w:t>multiple regression</w:t>
      </w:r>
      <w:r w:rsidR="0059111D">
        <w:rPr>
          <w:rFonts w:eastAsiaTheme="minorEastAsia"/>
          <w:lang w:val="en-US"/>
        </w:rPr>
        <w:t xml:space="preserve">. </w:t>
      </w:r>
      <w:r w:rsidR="00FE3A98">
        <w:rPr>
          <w:rFonts w:eastAsiaTheme="minorEastAsia"/>
          <w:lang w:val="en-US"/>
        </w:rPr>
        <w:t>Responses included mean allelic effect, variance, and kurtosis of the distribution</w:t>
      </w:r>
      <w:r w:rsidR="00287A63">
        <w:rPr>
          <w:rFonts w:eastAsiaTheme="minorEastAsia"/>
          <w:lang w:val="en-US"/>
        </w:rPr>
        <w:t>, as well as the mutation counts contributing to V</w:t>
      </w:r>
      <w:r w:rsidR="00287A63">
        <w:rPr>
          <w:rFonts w:eastAsiaTheme="minorEastAsia"/>
          <w:vertAlign w:val="subscript"/>
          <w:lang w:val="en-US"/>
        </w:rPr>
        <w:t>A</w:t>
      </w:r>
      <w:r w:rsidR="00287A63">
        <w:rPr>
          <w:rFonts w:eastAsiaTheme="minorEastAsia"/>
          <w:lang w:val="en-US"/>
        </w:rPr>
        <w:t xml:space="preserve"> within each model</w:t>
      </w:r>
      <w:r w:rsidR="00FE3A98">
        <w:rPr>
          <w:rFonts w:eastAsiaTheme="minorEastAsia"/>
          <w:lang w:val="en-US"/>
        </w:rPr>
        <w:t>.</w:t>
      </w:r>
      <w:r w:rsidR="0038091E">
        <w:rPr>
          <w:rFonts w:eastAsiaTheme="minorEastAsia"/>
          <w:lang w:val="en-US"/>
        </w:rPr>
        <w:t xml:space="preserve"> </w:t>
      </w:r>
      <w:r>
        <w:rPr>
          <w:rFonts w:eastAsiaTheme="minorEastAsia"/>
          <w:lang w:val="en-US"/>
        </w:rPr>
        <w:t xml:space="preserve">We </w:t>
      </w:r>
      <w:r w:rsidR="004E443F">
        <w:rPr>
          <w:rFonts w:eastAsiaTheme="minorEastAsia"/>
          <w:lang w:val="en-US"/>
        </w:rPr>
        <w:t xml:space="preserve">adjusted for heteroskedasticity with EHW robust standard errors. </w:t>
      </w:r>
      <w:r w:rsidR="00E20FDE">
        <w:rPr>
          <w:rFonts w:eastAsiaTheme="minorEastAsia"/>
          <w:lang w:val="en-US"/>
        </w:rPr>
        <w:t>Multiple r</w:t>
      </w:r>
      <w:r w:rsidR="007B7C25">
        <w:rPr>
          <w:rFonts w:eastAsiaTheme="minorEastAsia"/>
          <w:lang w:val="en-US"/>
        </w:rPr>
        <w:t>egression</w:t>
      </w:r>
      <w:r w:rsidR="008E7825">
        <w:rPr>
          <w:rFonts w:eastAsiaTheme="minorEastAsia"/>
          <w:lang w:val="en-US"/>
        </w:rPr>
        <w:t>s</w:t>
      </w:r>
      <w:r w:rsidR="007B7C25">
        <w:rPr>
          <w:rFonts w:eastAsiaTheme="minorEastAsia"/>
          <w:lang w:val="en-US"/>
        </w:rPr>
        <w:t xml:space="preserve"> were calculated across 50 replicates owing to RAM limitations.</w:t>
      </w:r>
    </w:p>
    <w:p w14:paraId="035FE906" w14:textId="77777777" w:rsidR="00134F59" w:rsidRPr="005624EF" w:rsidRDefault="00134F59" w:rsidP="001210B5">
      <w:pPr>
        <w:spacing w:before="120" w:after="120" w:line="480" w:lineRule="auto"/>
        <w:ind w:firstLine="720"/>
        <w:rPr>
          <w:rFonts w:eastAsiaTheme="minorEastAsia"/>
          <w:lang w:val="en-US"/>
        </w:rPr>
      </w:pPr>
    </w:p>
    <w:p w14:paraId="552519EB" w14:textId="576B6039" w:rsidR="006F5D7C" w:rsidRDefault="006F5D7C" w:rsidP="005343F5">
      <w:pPr>
        <w:pStyle w:val="Heading1"/>
      </w:pPr>
      <w:r>
        <w:t>Results</w:t>
      </w:r>
    </w:p>
    <w:p w14:paraId="4D575568" w14:textId="0521A1E7" w:rsidR="005624EF" w:rsidRDefault="00C53F88" w:rsidP="001210B5">
      <w:pPr>
        <w:pStyle w:val="Heading2"/>
      </w:pPr>
      <w:r w:rsidRPr="001210B5">
        <w:t>Tracking</w:t>
      </w:r>
      <w:r>
        <w:t xml:space="preserve"> population dynamics over time</w:t>
      </w:r>
    </w:p>
    <w:p w14:paraId="65785B1A" w14:textId="5B2751AD" w:rsidR="00353C41" w:rsidRDefault="005624EF" w:rsidP="001210B5">
      <w:pPr>
        <w:spacing w:before="120" w:after="120" w:line="480" w:lineRule="auto"/>
        <w:ind w:firstLine="720"/>
        <w:rPr>
          <w:lang w:val="en-US"/>
        </w:rPr>
      </w:pPr>
      <w:r>
        <w:rPr>
          <w:lang w:val="en-US"/>
        </w:rPr>
        <w:t xml:space="preserve">To determine </w:t>
      </w:r>
      <w:r w:rsidR="004D17FE">
        <w:rPr>
          <w:lang w:val="en-US"/>
        </w:rPr>
        <w:t>whether populations were under mutation-selection-drift balance by the end of the simulation</w:t>
      </w:r>
      <w:r>
        <w:rPr>
          <w:lang w:val="en-US"/>
        </w:rPr>
        <w:t xml:space="preserve">, </w:t>
      </w:r>
      <w:r w:rsidR="00835212">
        <w:rPr>
          <w:lang w:val="en-US"/>
        </w:rPr>
        <w:t>we</w:t>
      </w:r>
      <w:r>
        <w:rPr>
          <w:lang w:val="en-US"/>
        </w:rPr>
        <w:t xml:space="preserve"> plotted </w:t>
      </w:r>
      <w:r w:rsidR="00F44334">
        <w:rPr>
          <w:lang w:val="en-US"/>
        </w:rPr>
        <w:t xml:space="preserve">additive </w:t>
      </w:r>
      <w:r>
        <w:rPr>
          <w:lang w:val="en-US"/>
        </w:rPr>
        <w:t xml:space="preserve">variance and </w:t>
      </w:r>
      <w:r w:rsidR="00F44334">
        <w:rPr>
          <w:lang w:val="en-US"/>
        </w:rPr>
        <w:t>covariance</w:t>
      </w:r>
      <w:r w:rsidR="00FE4998">
        <w:rPr>
          <w:lang w:val="en-US"/>
        </w:rPr>
        <w:t xml:space="preserve"> </w:t>
      </w:r>
      <w:r>
        <w:rPr>
          <w:lang w:val="en-US"/>
        </w:rPr>
        <w:t>over time across selection strengths.</w:t>
      </w:r>
      <w:r w:rsidR="00FE4998">
        <w:rPr>
          <w:lang w:val="en-US"/>
        </w:rPr>
        <w:t xml:space="preserve"> </w:t>
      </w:r>
      <w:r w:rsidR="00F44334">
        <w:rPr>
          <w:lang w:val="en-US"/>
        </w:rPr>
        <w:t xml:space="preserve">We reasoned that the joint effects of mutation, which creates variance, and drift and selection, </w:t>
      </w:r>
      <w:r w:rsidR="004D17FE">
        <w:rPr>
          <w:lang w:val="en-US"/>
        </w:rPr>
        <w:t xml:space="preserve">which </w:t>
      </w:r>
      <w:r w:rsidR="00F44334">
        <w:rPr>
          <w:lang w:val="en-US"/>
        </w:rPr>
        <w:t xml:space="preserve">remove variance, would lead to stable levels of genetic variability over long periods of time. We found that after </w:t>
      </w:r>
      <w:r w:rsidR="00CE3782">
        <w:rPr>
          <w:lang w:val="en-US"/>
        </w:rPr>
        <w:t>100,000</w:t>
      </w:r>
      <w:r w:rsidR="00F44334">
        <w:rPr>
          <w:lang w:val="en-US"/>
        </w:rPr>
        <w:t xml:space="preserve"> generations </w:t>
      </w:r>
      <w:r w:rsidR="00F44334" w:rsidRPr="00FD1CB0">
        <w:rPr>
          <w:lang w:val="en-US"/>
        </w:rPr>
        <w:t>(</w:t>
      </w:r>
      <w:r w:rsidR="000B7306" w:rsidRPr="00FD1CB0">
        <w:rPr>
          <w:lang w:val="en-US"/>
        </w:rPr>
        <w:t>2 days of run-time per model</w:t>
      </w:r>
      <w:r w:rsidR="00F44334" w:rsidRPr="00FD1CB0">
        <w:rPr>
          <w:lang w:val="en-US"/>
        </w:rPr>
        <w:t>),</w:t>
      </w:r>
      <w:r w:rsidR="00F44334">
        <w:rPr>
          <w:lang w:val="en-US"/>
        </w:rPr>
        <w:t xml:space="preserve"> </w:t>
      </w:r>
      <w:r w:rsidR="00CE3782">
        <w:rPr>
          <w:lang w:val="en-US"/>
        </w:rPr>
        <w:t>variance increase</w:t>
      </w:r>
      <w:r w:rsidR="00F44334">
        <w:rPr>
          <w:lang w:val="en-US"/>
        </w:rPr>
        <w:t>d asymptotically in all models (</w:t>
      </w:r>
      <w:r w:rsidR="001210B5">
        <w:rPr>
          <w:lang w:val="en-US"/>
        </w:rPr>
        <w:t>Figure 3)</w:t>
      </w:r>
      <w:r w:rsidR="00F44334">
        <w:rPr>
          <w:lang w:val="en-US"/>
        </w:rPr>
        <w:t xml:space="preserve"> suggesting that levels of genetic variability were unlikely to change significantly in longer model runs</w:t>
      </w:r>
      <w:r w:rsidR="00CE3782">
        <w:rPr>
          <w:lang w:val="en-US"/>
        </w:rPr>
        <w:t xml:space="preserve">. </w:t>
      </w:r>
      <w:r w:rsidR="006B6A04">
        <w:rPr>
          <w:lang w:val="en-US"/>
        </w:rPr>
        <w:t xml:space="preserve">Mean </w:t>
      </w:r>
      <w:r w:rsidR="001210B5">
        <w:rPr>
          <w:lang w:val="en-US"/>
        </w:rPr>
        <w:t xml:space="preserve">additive </w:t>
      </w:r>
      <w:r w:rsidR="006B6A04">
        <w:rPr>
          <w:lang w:val="en-US"/>
        </w:rPr>
        <w:t xml:space="preserve">variance </w:t>
      </w:r>
      <w:r w:rsidR="00F44334">
        <w:rPr>
          <w:lang w:val="en-US"/>
        </w:rPr>
        <w:t xml:space="preserve">was </w:t>
      </w:r>
      <w:r w:rsidR="006B6A04">
        <w:rPr>
          <w:lang w:val="en-US"/>
        </w:rPr>
        <w:t xml:space="preserve">consistently </w:t>
      </w:r>
      <w:r w:rsidR="00F44334">
        <w:rPr>
          <w:lang w:val="en-US"/>
        </w:rPr>
        <w:t>higher</w:t>
      </w:r>
      <w:r w:rsidR="001210B5">
        <w:rPr>
          <w:lang w:val="en-US"/>
        </w:rPr>
        <w:t xml:space="preserve"> </w:t>
      </w:r>
      <w:r w:rsidR="00F44334">
        <w:rPr>
          <w:lang w:val="en-US"/>
        </w:rPr>
        <w:t xml:space="preserve">under </w:t>
      </w:r>
      <w:r w:rsidR="006B6A04">
        <w:rPr>
          <w:lang w:val="en-US"/>
        </w:rPr>
        <w:t xml:space="preserve">a Gaussian model, </w:t>
      </w:r>
      <w:r w:rsidR="001210B5">
        <w:rPr>
          <w:lang w:val="en-US"/>
        </w:rPr>
        <w:t xml:space="preserve">whereas it remained low and </w:t>
      </w:r>
      <w:r w:rsidR="00F44334">
        <w:rPr>
          <w:lang w:val="en-US"/>
        </w:rPr>
        <w:t xml:space="preserve">almost </w:t>
      </w:r>
      <w:r w:rsidR="001210B5">
        <w:rPr>
          <w:lang w:val="en-US"/>
        </w:rPr>
        <w:t xml:space="preserve">constant in the </w:t>
      </w:r>
      <w:r w:rsidR="006B6A04">
        <w:rPr>
          <w:lang w:val="en-US"/>
        </w:rPr>
        <w:t>House-of-Cards models</w:t>
      </w:r>
      <w:r w:rsidR="001210B5">
        <w:rPr>
          <w:lang w:val="en-US"/>
        </w:rPr>
        <w:t xml:space="preserve"> </w:t>
      </w:r>
      <w:r w:rsidR="006B6A04">
        <w:rPr>
          <w:lang w:val="en-US"/>
        </w:rPr>
        <w:t xml:space="preserve">(Figure </w:t>
      </w:r>
      <w:r w:rsidR="00F57FE1">
        <w:rPr>
          <w:lang w:val="en-US"/>
        </w:rPr>
        <w:t>3</w:t>
      </w:r>
      <w:r w:rsidR="006B6A04">
        <w:rPr>
          <w:lang w:val="en-US"/>
        </w:rPr>
        <w:t>A).</w:t>
      </w:r>
      <w:r w:rsidR="00CE3782">
        <w:rPr>
          <w:lang w:val="en-US"/>
        </w:rPr>
        <w:t xml:space="preserve"> </w:t>
      </w:r>
      <w:r w:rsidR="001210B5">
        <w:rPr>
          <w:lang w:val="en-US"/>
        </w:rPr>
        <w:t xml:space="preserve">Both selection models </w:t>
      </w:r>
      <w:r w:rsidR="004D17FE">
        <w:rPr>
          <w:lang w:val="en-US"/>
        </w:rPr>
        <w:t xml:space="preserve">clearly </w:t>
      </w:r>
      <w:r w:rsidR="001210B5">
        <w:rPr>
          <w:lang w:val="en-US"/>
        </w:rPr>
        <w:t>behaved different</w:t>
      </w:r>
      <w:r w:rsidR="004D17FE">
        <w:rPr>
          <w:lang w:val="en-US"/>
        </w:rPr>
        <w:t>ly</w:t>
      </w:r>
      <w:r w:rsidR="001210B5">
        <w:rPr>
          <w:lang w:val="en-US"/>
        </w:rPr>
        <w:t xml:space="preserve"> from a null model where genetic drift </w:t>
      </w:r>
      <w:r w:rsidR="00F44334">
        <w:rPr>
          <w:lang w:val="en-US"/>
        </w:rPr>
        <w:t xml:space="preserve">was expected to </w:t>
      </w:r>
      <w:r w:rsidR="001210B5">
        <w:rPr>
          <w:lang w:val="en-US"/>
        </w:rPr>
        <w:lastRenderedPageBreak/>
        <w:t xml:space="preserve">dominate. </w:t>
      </w:r>
      <w:r w:rsidR="0028799E" w:rsidRPr="00D61892">
        <w:rPr>
          <w:lang w:val="en-US"/>
        </w:rPr>
        <w:t>Covariance</w:t>
      </w:r>
      <w:r w:rsidR="00EB6E80">
        <w:rPr>
          <w:lang w:val="en-US"/>
        </w:rPr>
        <w:t xml:space="preserve"> between traits</w:t>
      </w:r>
      <w:r w:rsidR="00CE3782" w:rsidRPr="00D61892">
        <w:rPr>
          <w:lang w:val="en-US"/>
        </w:rPr>
        <w:t xml:space="preserve"> acted similarly</w:t>
      </w:r>
      <w:r w:rsidR="00EB6E80">
        <w:rPr>
          <w:lang w:val="en-US"/>
        </w:rPr>
        <w:t xml:space="preserve"> across models </w:t>
      </w:r>
      <w:r w:rsidR="00542E40" w:rsidRPr="00D61892">
        <w:rPr>
          <w:lang w:val="en-US"/>
        </w:rPr>
        <w:t xml:space="preserve">(Figure </w:t>
      </w:r>
      <w:r w:rsidR="00F57FE1" w:rsidRPr="00D61892">
        <w:rPr>
          <w:lang w:val="en-US"/>
        </w:rPr>
        <w:t>3</w:t>
      </w:r>
      <w:r w:rsidR="008A3979" w:rsidRPr="00D61892">
        <w:rPr>
          <w:lang w:val="en-US"/>
        </w:rPr>
        <w:t>B</w:t>
      </w:r>
      <w:r w:rsidR="00542E40" w:rsidRPr="00D61892">
        <w:rPr>
          <w:lang w:val="en-US"/>
        </w:rPr>
        <w:t>).</w:t>
      </w:r>
      <w:r w:rsidR="00542E40">
        <w:rPr>
          <w:lang w:val="en-US"/>
        </w:rPr>
        <w:t xml:space="preserve"> </w:t>
      </w:r>
      <w:r w:rsidR="00C53F88">
        <w:rPr>
          <w:lang w:val="en-US"/>
        </w:rPr>
        <w:t xml:space="preserve">Knowing that by generation 100,000 we are at mutation-selection-drift equilibrium, we can </w:t>
      </w:r>
      <w:r w:rsidR="00F44334">
        <w:rPr>
          <w:lang w:val="en-US"/>
        </w:rPr>
        <w:t xml:space="preserve">now </w:t>
      </w:r>
      <w:r w:rsidR="00C53F88">
        <w:rPr>
          <w:lang w:val="en-US"/>
        </w:rPr>
        <w:t xml:space="preserve">investigate </w:t>
      </w:r>
      <w:r w:rsidR="005A001E">
        <w:rPr>
          <w:lang w:val="en-US"/>
        </w:rPr>
        <w:t xml:space="preserve">whether </w:t>
      </w:r>
      <w:r w:rsidR="00C17425">
        <w:rPr>
          <w:lang w:val="en-US"/>
        </w:rPr>
        <w:t xml:space="preserve">populations are well-adapted under different selection and genetic </w:t>
      </w:r>
      <w:r w:rsidR="005A001E">
        <w:rPr>
          <w:lang w:val="en-US"/>
        </w:rPr>
        <w:t>models</w:t>
      </w:r>
      <w:r w:rsidR="00C53F88">
        <w:rPr>
          <w:lang w:val="en-US"/>
        </w:rPr>
        <w:t>.</w:t>
      </w:r>
    </w:p>
    <w:p w14:paraId="3A6822D5" w14:textId="141B8F43" w:rsidR="00F96A36" w:rsidRDefault="00FE03EE" w:rsidP="001210B5">
      <w:pPr>
        <w:pStyle w:val="Heading2"/>
      </w:pPr>
      <w:r>
        <w:t>General p</w:t>
      </w:r>
      <w:r w:rsidR="00A015A7">
        <w:t xml:space="preserve">atterns of </w:t>
      </w:r>
      <w:r w:rsidR="005A001E">
        <w:t xml:space="preserve">adaptation with </w:t>
      </w:r>
      <w:r w:rsidR="00026705">
        <w:t>Continuum of Alleles models</w:t>
      </w:r>
    </w:p>
    <w:p w14:paraId="7334F545" w14:textId="41C25415" w:rsidR="00FE03EE" w:rsidRDefault="007B5D70" w:rsidP="005343F5">
      <w:pPr>
        <w:spacing w:before="120" w:after="120" w:line="480" w:lineRule="auto"/>
        <w:ind w:firstLine="720"/>
        <w:rPr>
          <w:lang w:val="en-US"/>
        </w:rPr>
      </w:pPr>
      <w:r>
        <w:rPr>
          <w:lang w:val="en-US"/>
        </w:rPr>
        <w:t>W</w:t>
      </w:r>
      <w:r w:rsidR="00835212">
        <w:rPr>
          <w:lang w:val="en-US"/>
        </w:rPr>
        <w:t xml:space="preserve">e </w:t>
      </w:r>
      <w:r w:rsidR="00B25132">
        <w:rPr>
          <w:lang w:val="en-US"/>
        </w:rPr>
        <w:t xml:space="preserve">explored the distribution of </w:t>
      </w:r>
      <w:r>
        <w:rPr>
          <w:lang w:val="en-US"/>
        </w:rPr>
        <w:t xml:space="preserve">Euclidean </w:t>
      </w:r>
      <w:r w:rsidR="00B25132">
        <w:rPr>
          <w:lang w:val="en-US"/>
        </w:rPr>
        <w:t xml:space="preserve">distances around </w:t>
      </w:r>
      <w:r w:rsidR="00A07350">
        <w:rPr>
          <w:lang w:val="en-US"/>
        </w:rPr>
        <w:t xml:space="preserve">a phenotypic </w:t>
      </w:r>
      <w:r w:rsidR="00B25132">
        <w:rPr>
          <w:lang w:val="en-US"/>
        </w:rPr>
        <w:t xml:space="preserve">optimum </w:t>
      </w:r>
      <w:r w:rsidR="00A07350">
        <w:rPr>
          <w:lang w:val="en-US"/>
        </w:rPr>
        <w:t xml:space="preserve">under </w:t>
      </w:r>
      <w:r w:rsidR="004D17FE">
        <w:rPr>
          <w:lang w:val="en-US"/>
        </w:rPr>
        <w:t>House-of-Cards and Gaussian models of allelic effects</w:t>
      </w:r>
      <w:r w:rsidR="00A07350">
        <w:rPr>
          <w:lang w:val="en-US"/>
        </w:rPr>
        <w:t xml:space="preserve"> and compared them to </w:t>
      </w:r>
      <w:r w:rsidR="004D17FE">
        <w:rPr>
          <w:lang w:val="en-US"/>
        </w:rPr>
        <w:t>a</w:t>
      </w:r>
      <w:r w:rsidR="00A07350">
        <w:rPr>
          <w:lang w:val="en-US"/>
        </w:rPr>
        <w:t xml:space="preserve"> null model without selection</w:t>
      </w:r>
      <w:r w:rsidR="00B25132">
        <w:rPr>
          <w:lang w:val="en-US"/>
        </w:rPr>
        <w:t xml:space="preserve"> (Fig. 4A). </w:t>
      </w:r>
      <w:r w:rsidR="004D17FE">
        <w:rPr>
          <w:lang w:val="en-US"/>
        </w:rPr>
        <w:t>B</w:t>
      </w:r>
      <w:r w:rsidR="00684BFA">
        <w:rPr>
          <w:lang w:val="en-US"/>
        </w:rPr>
        <w:t xml:space="preserve">oth Gaussian and House-of-Cards models showed a small proportion of populations that came within 16 </w:t>
      </w:r>
      <w:r w:rsidR="00A07350">
        <w:rPr>
          <w:lang w:val="en-US"/>
        </w:rPr>
        <w:t xml:space="preserve">phenotypic </w:t>
      </w:r>
      <w:r w:rsidR="00684BFA">
        <w:rPr>
          <w:lang w:val="en-US"/>
        </w:rPr>
        <w:t xml:space="preserve">units from the optimum, with a visible division between adapted and maladapted populations (Fig. 4). </w:t>
      </w:r>
      <w:r w:rsidR="00A07350">
        <w:rPr>
          <w:lang w:val="en-US"/>
        </w:rPr>
        <w:t xml:space="preserve">The </w:t>
      </w:r>
      <w:r w:rsidR="00684BFA">
        <w:rPr>
          <w:lang w:val="en-US"/>
        </w:rPr>
        <w:t xml:space="preserve">‘dead space’ </w:t>
      </w:r>
      <w:r w:rsidR="00A07350">
        <w:rPr>
          <w:lang w:val="en-US"/>
        </w:rPr>
        <w:t xml:space="preserve">that </w:t>
      </w:r>
      <w:r w:rsidR="00684BFA">
        <w:rPr>
          <w:lang w:val="en-US"/>
        </w:rPr>
        <w:t>separated these populations</w:t>
      </w:r>
      <w:r w:rsidR="00A07350">
        <w:rPr>
          <w:lang w:val="en-US"/>
        </w:rPr>
        <w:t xml:space="preserve"> did not exist in the null model</w:t>
      </w:r>
      <w:r w:rsidR="00684BFA">
        <w:rPr>
          <w:lang w:val="en-US"/>
        </w:rPr>
        <w:t>. To further explore this</w:t>
      </w:r>
      <w:r w:rsidR="00C8200E">
        <w:rPr>
          <w:lang w:val="en-US"/>
        </w:rPr>
        <w:t xml:space="preserve"> bimodality</w:t>
      </w:r>
      <w:r w:rsidR="00684BFA">
        <w:rPr>
          <w:lang w:val="en-US"/>
        </w:rPr>
        <w:t xml:space="preserve">, we </w:t>
      </w:r>
      <w:r w:rsidR="00C8200E">
        <w:rPr>
          <w:lang w:val="en-US"/>
        </w:rPr>
        <w:t xml:space="preserve">examined </w:t>
      </w:r>
      <w:r w:rsidR="00684BFA">
        <w:rPr>
          <w:lang w:val="en-US"/>
        </w:rPr>
        <w:t>the differences between models in the</w:t>
      </w:r>
      <w:r w:rsidR="00C8200E">
        <w:rPr>
          <w:lang w:val="en-US"/>
        </w:rPr>
        <w:t>ir</w:t>
      </w:r>
      <w:r w:rsidR="00684BFA">
        <w:rPr>
          <w:lang w:val="en-US"/>
        </w:rPr>
        <w:t xml:space="preserve"> ability to reach </w:t>
      </w:r>
      <w:r w:rsidR="00C8200E">
        <w:rPr>
          <w:lang w:val="en-US"/>
        </w:rPr>
        <w:t xml:space="preserve">the </w:t>
      </w:r>
      <w:r w:rsidR="00684BFA">
        <w:rPr>
          <w:lang w:val="en-US"/>
        </w:rPr>
        <w:t>adapte</w:t>
      </w:r>
      <w:r w:rsidR="00C8200E">
        <w:rPr>
          <w:lang w:val="en-US"/>
        </w:rPr>
        <w:t xml:space="preserve">d </w:t>
      </w:r>
      <w:r w:rsidR="00684BFA">
        <w:rPr>
          <w:lang w:val="en-US"/>
        </w:rPr>
        <w:t xml:space="preserve">space. Populations were more likely to </w:t>
      </w:r>
      <w:r w:rsidR="00C8200E">
        <w:rPr>
          <w:lang w:val="en-US"/>
        </w:rPr>
        <w:t xml:space="preserve">be found in </w:t>
      </w:r>
      <w:r w:rsidR="00684BFA">
        <w:rPr>
          <w:lang w:val="en-US"/>
        </w:rPr>
        <w:t>the adapted zone if they belonged to either selection model over the null model (χ</w:t>
      </w:r>
      <w:r w:rsidR="00684BFA">
        <w:rPr>
          <w:vertAlign w:val="superscript"/>
          <w:lang w:val="en-US"/>
        </w:rPr>
        <w:t>2</w:t>
      </w:r>
      <w:r w:rsidR="00684BFA">
        <w:rPr>
          <w:lang w:val="en-US"/>
        </w:rPr>
        <w:t xml:space="preserve"> = 9602.1, df = 2, p &lt; 0.0001). 15.23% of Gaussian populations reached the adapted space, while House-of-Cards populations reached this 16.1% of the time. By contrast, 0.53% of null populations reached the adapted space. </w:t>
      </w:r>
      <w:r w:rsidR="00065CED">
        <w:rPr>
          <w:lang w:val="en-US"/>
        </w:rPr>
        <w:t xml:space="preserve">A post-hoc odds ratio test found significant differences between null and Gaussian (OR = 33.566, </w:t>
      </w:r>
      <w:r w:rsidR="0090040A">
        <w:rPr>
          <w:lang w:val="en-US"/>
        </w:rPr>
        <w:t xml:space="preserve">95% C.I. = </w:t>
      </w:r>
      <w:r w:rsidR="009B3D7F">
        <w:rPr>
          <w:lang w:val="en-US"/>
        </w:rPr>
        <w:t xml:space="preserve">29.5, 38.2, </w:t>
      </w:r>
      <w:r w:rsidR="00065CED">
        <w:rPr>
          <w:lang w:val="en-US"/>
        </w:rPr>
        <w:t xml:space="preserve">p &lt; 0.0001) and null and House-of-Cards (OR </w:t>
      </w:r>
      <w:r w:rsidR="00CF4327">
        <w:rPr>
          <w:lang w:val="en-US"/>
        </w:rPr>
        <w:t>=</w:t>
      </w:r>
      <w:r w:rsidR="00065CED">
        <w:rPr>
          <w:lang w:val="en-US"/>
        </w:rPr>
        <w:t xml:space="preserve"> 35.872, </w:t>
      </w:r>
      <w:r w:rsidR="009B3D7F">
        <w:rPr>
          <w:lang w:val="en-US"/>
        </w:rPr>
        <w:t xml:space="preserve">95% C.I. = 31.5, 40.85, </w:t>
      </w:r>
      <w:r w:rsidR="00065CED">
        <w:rPr>
          <w:lang w:val="en-US"/>
        </w:rPr>
        <w:t>p &lt; 0.0001), but not between Gaussian and House-of-Cards (OR = 1.069,</w:t>
      </w:r>
      <w:r w:rsidR="009B3D7F">
        <w:rPr>
          <w:lang w:val="en-US"/>
        </w:rPr>
        <w:t xml:space="preserve"> 95% C.I. = 0.93, 1.23,</w:t>
      </w:r>
      <w:r w:rsidR="00065CED">
        <w:rPr>
          <w:lang w:val="en-US"/>
        </w:rPr>
        <w:t xml:space="preserve"> p = 0.35). </w:t>
      </w:r>
      <w:r w:rsidR="000E1A07">
        <w:rPr>
          <w:lang w:val="en-US"/>
        </w:rPr>
        <w:t xml:space="preserve">To understand </w:t>
      </w:r>
      <w:r w:rsidR="009B3D7F">
        <w:rPr>
          <w:lang w:val="en-US"/>
        </w:rPr>
        <w:t>the underlying genetic architectures of</w:t>
      </w:r>
      <w:r w:rsidR="000E1A07">
        <w:rPr>
          <w:lang w:val="en-US"/>
        </w:rPr>
        <w:t xml:space="preserve"> populations </w:t>
      </w:r>
      <w:r w:rsidR="009B3D7F">
        <w:rPr>
          <w:lang w:val="en-US"/>
        </w:rPr>
        <w:t xml:space="preserve">that </w:t>
      </w:r>
      <w:r w:rsidR="000E1A07">
        <w:rPr>
          <w:lang w:val="en-US"/>
        </w:rPr>
        <w:t xml:space="preserve">were able to </w:t>
      </w:r>
      <w:r w:rsidR="000B4A0D">
        <w:rPr>
          <w:lang w:val="en-US"/>
        </w:rPr>
        <w:t xml:space="preserve">come </w:t>
      </w:r>
      <w:r w:rsidR="000E1A07">
        <w:rPr>
          <w:lang w:val="en-US"/>
        </w:rPr>
        <w:t xml:space="preserve">close to the </w:t>
      </w:r>
      <w:r w:rsidR="00C8200E">
        <w:rPr>
          <w:lang w:val="en-US"/>
        </w:rPr>
        <w:t xml:space="preserve">phenotypic </w:t>
      </w:r>
      <w:r w:rsidR="000E1A07">
        <w:rPr>
          <w:lang w:val="en-US"/>
        </w:rPr>
        <w:t xml:space="preserve">optimum, </w:t>
      </w:r>
      <w:r w:rsidR="00505B06">
        <w:rPr>
          <w:lang w:val="en-US"/>
        </w:rPr>
        <w:t xml:space="preserve">we compared </w:t>
      </w:r>
      <w:r w:rsidR="000E1A07">
        <w:rPr>
          <w:lang w:val="en-US"/>
        </w:rPr>
        <w:t>the</w:t>
      </w:r>
      <w:r w:rsidR="00053701">
        <w:rPr>
          <w:lang w:val="en-US"/>
        </w:rPr>
        <w:t xml:space="preserve"> effects of genetic architecture </w:t>
      </w:r>
      <w:r w:rsidR="006A697A">
        <w:rPr>
          <w:lang w:val="en-US"/>
        </w:rPr>
        <w:t>on distance to the optimum (Fig. 5</w:t>
      </w:r>
      <w:r w:rsidR="00117966">
        <w:rPr>
          <w:lang w:val="en-US"/>
        </w:rPr>
        <w:t>; Table 2</w:t>
      </w:r>
      <w:r w:rsidR="006A697A">
        <w:rPr>
          <w:lang w:val="en-US"/>
        </w:rPr>
        <w:t>), mean trait variance (Fig. 6), and</w:t>
      </w:r>
      <w:r w:rsidR="00505B06">
        <w:rPr>
          <w:lang w:val="en-US"/>
        </w:rPr>
        <w:t xml:space="preserve"> mean trait covariance (Fig. 7)</w:t>
      </w:r>
      <w:r w:rsidR="00C8200E">
        <w:rPr>
          <w:lang w:val="en-US"/>
        </w:rPr>
        <w:t xml:space="preserve"> across the two selection models</w:t>
      </w:r>
      <w:r w:rsidR="006A697A">
        <w:rPr>
          <w:lang w:val="en-US"/>
        </w:rPr>
        <w:t>.</w:t>
      </w:r>
    </w:p>
    <w:p w14:paraId="01373618" w14:textId="54A7D98E" w:rsidR="00FE03EE" w:rsidRDefault="00FE03EE" w:rsidP="00C20AA8">
      <w:pPr>
        <w:pStyle w:val="Heading2"/>
      </w:pPr>
      <w:r>
        <w:lastRenderedPageBreak/>
        <w:t>Genetic architecture effects on adaptation with Continuum of Alleles models</w:t>
      </w:r>
    </w:p>
    <w:p w14:paraId="41EEAC28" w14:textId="56EA9177" w:rsidR="00EE2D10" w:rsidRDefault="006E47F6" w:rsidP="00406697">
      <w:pPr>
        <w:spacing w:before="120" w:after="120" w:line="480" w:lineRule="auto"/>
        <w:ind w:firstLine="720"/>
        <w:rPr>
          <w:rStyle w:val="acopre"/>
        </w:rPr>
      </w:pPr>
      <w:r>
        <w:rPr>
          <w:lang w:val="en-US"/>
        </w:rPr>
        <w:t xml:space="preserve">We compared the effects of </w:t>
      </w:r>
      <w:r w:rsidR="007B5D70">
        <w:rPr>
          <w:lang w:val="en-US"/>
        </w:rPr>
        <w:t xml:space="preserve">varying </w:t>
      </w:r>
      <w:r>
        <w:rPr>
          <w:lang w:val="en-US"/>
        </w:rPr>
        <w:t xml:space="preserve">additive effect sizes, recombination rates, pleiotropy rates, and mutational correlations on Euclidean distances of </w:t>
      </w:r>
      <w:r w:rsidR="00C47A0D">
        <w:rPr>
          <w:lang w:val="en-US"/>
        </w:rPr>
        <w:t xml:space="preserve">populations close to the phenotypic optimum </w:t>
      </w:r>
      <w:r w:rsidR="00F144A4">
        <w:rPr>
          <w:lang w:val="en-US"/>
        </w:rPr>
        <w:t xml:space="preserve">under Gaussian or House-of-Cards mutational models. </w:t>
      </w:r>
      <w:r w:rsidR="001D5529">
        <w:rPr>
          <w:lang w:val="en-US"/>
        </w:rPr>
        <w:t>Table 2 shows</w:t>
      </w:r>
      <w:r w:rsidR="00C47A0D">
        <w:rPr>
          <w:lang w:val="en-US"/>
        </w:rPr>
        <w:t xml:space="preserve"> </w:t>
      </w:r>
      <w:r w:rsidR="00FE03EE">
        <w:rPr>
          <w:lang w:val="en-US"/>
        </w:rPr>
        <w:t>the mean effects of these variables on how close populations get to the phenotypic optimum</w:t>
      </w:r>
      <w:r w:rsidR="00406697">
        <w:rPr>
          <w:lang w:val="en-US"/>
        </w:rPr>
        <w:t>, as well as the effects on trait variance and covariance</w:t>
      </w:r>
      <w:r w:rsidR="00117966">
        <w:rPr>
          <w:lang w:val="en-US"/>
        </w:rPr>
        <w:t xml:space="preserve">. </w:t>
      </w:r>
      <w:r w:rsidR="00B54A69">
        <w:rPr>
          <w:lang w:val="en-US"/>
        </w:rPr>
        <w:t>Although</w:t>
      </w:r>
      <w:r w:rsidR="000B7306">
        <w:rPr>
          <w:lang w:val="en-US"/>
        </w:rPr>
        <w:t xml:space="preserve"> all genetic architecture parameters had significant effects on distance</w:t>
      </w:r>
      <w:r w:rsidR="00406697">
        <w:rPr>
          <w:lang w:val="en-US"/>
        </w:rPr>
        <w:t>,</w:t>
      </w:r>
      <w:r w:rsidR="00FD1CB0">
        <w:rPr>
          <w:lang w:val="en-US"/>
        </w:rPr>
        <w:t xml:space="preserve"> </w:t>
      </w:r>
      <w:r w:rsidR="00406697">
        <w:rPr>
          <w:lang w:val="en-US"/>
        </w:rPr>
        <w:t xml:space="preserve">variance </w:t>
      </w:r>
      <w:r w:rsidR="00FD1CB0">
        <w:rPr>
          <w:lang w:val="en-US"/>
        </w:rPr>
        <w:t xml:space="preserve">and/or </w:t>
      </w:r>
      <w:r w:rsidR="00406697">
        <w:rPr>
          <w:lang w:val="en-US"/>
        </w:rPr>
        <w:t>co</w:t>
      </w:r>
      <w:r w:rsidR="00FD1CB0">
        <w:rPr>
          <w:lang w:val="en-US"/>
        </w:rPr>
        <w:t>variance</w:t>
      </w:r>
      <w:r w:rsidR="000B7306">
        <w:rPr>
          <w:lang w:val="en-US"/>
        </w:rPr>
        <w:t xml:space="preserve">, most of these </w:t>
      </w:r>
      <w:r w:rsidR="00F1407F">
        <w:rPr>
          <w:lang w:val="en-US"/>
        </w:rPr>
        <w:t>effects were small in magnitude</w:t>
      </w:r>
      <w:r w:rsidR="000B7306">
        <w:rPr>
          <w:lang w:val="en-US"/>
        </w:rPr>
        <w:t xml:space="preserve">. </w:t>
      </w:r>
      <w:r w:rsidR="00117966">
        <w:rPr>
          <w:lang w:val="en-US"/>
        </w:rPr>
        <w:t>For b</w:t>
      </w:r>
      <w:r w:rsidR="00B54A69">
        <w:rPr>
          <w:lang w:val="en-US"/>
        </w:rPr>
        <w:t>revity, we discuss only the parameters that explain the most varia</w:t>
      </w:r>
      <w:r w:rsidR="000B7306">
        <w:rPr>
          <w:lang w:val="en-US"/>
        </w:rPr>
        <w:t>tion</w:t>
      </w:r>
      <w:r w:rsidR="00B54A69">
        <w:rPr>
          <w:lang w:val="en-US"/>
        </w:rPr>
        <w:t xml:space="preserve"> in </w:t>
      </w:r>
      <w:r w:rsidR="00406697">
        <w:rPr>
          <w:lang w:val="en-US"/>
        </w:rPr>
        <w:t xml:space="preserve">distance, variance, and covariance. Variation in distance was explained mostly by </w:t>
      </w:r>
      <w:r w:rsidR="00F1407F">
        <w:rPr>
          <w:lang w:val="en-US"/>
        </w:rPr>
        <w:t>pleiotropy</w:t>
      </w:r>
      <w:r w:rsidR="000B7306">
        <w:rPr>
          <w:lang w:val="en-US"/>
        </w:rPr>
        <w:t xml:space="preserve"> (explaining </w:t>
      </w:r>
      <w:r w:rsidR="00F1407F">
        <w:rPr>
          <w:lang w:val="en-US"/>
        </w:rPr>
        <w:t xml:space="preserve">8.6% of </w:t>
      </w:r>
      <w:r w:rsidR="00406697">
        <w:rPr>
          <w:lang w:val="en-US"/>
        </w:rPr>
        <w:t>total variation among models</w:t>
      </w:r>
      <w:r w:rsidR="000B7306">
        <w:rPr>
          <w:lang w:val="en-US"/>
        </w:rPr>
        <w:t>)</w:t>
      </w:r>
      <w:r w:rsidR="00F1407F">
        <w:rPr>
          <w:lang w:val="en-US"/>
        </w:rPr>
        <w:t xml:space="preserve">, model type (explaining 5.4% of </w:t>
      </w:r>
      <w:r w:rsidR="00406697">
        <w:rPr>
          <w:lang w:val="en-US"/>
        </w:rPr>
        <w:t>variation</w:t>
      </w:r>
      <w:r w:rsidR="00F1407F">
        <w:rPr>
          <w:lang w:val="en-US"/>
        </w:rPr>
        <w:t xml:space="preserve">, and additive effect size (explaining 2.8% of </w:t>
      </w:r>
      <w:r w:rsidR="00406697">
        <w:rPr>
          <w:lang w:val="en-US"/>
        </w:rPr>
        <w:t>variation</w:t>
      </w:r>
      <w:r w:rsidR="00F1407F">
        <w:rPr>
          <w:lang w:val="en-US"/>
        </w:rPr>
        <w:t>)</w:t>
      </w:r>
      <w:r w:rsidR="000B7306">
        <w:rPr>
          <w:lang w:val="en-US"/>
        </w:rPr>
        <w:t>.</w:t>
      </w:r>
      <w:r w:rsidR="009E07F7">
        <w:rPr>
          <w:lang w:val="en-US"/>
        </w:rPr>
        <w:t xml:space="preserve"> </w:t>
      </w:r>
      <w:r w:rsidR="00EE2D10">
        <w:rPr>
          <w:lang w:val="en-US"/>
        </w:rPr>
        <w:t xml:space="preserve">Mean distance from the optimum was lowest when </w:t>
      </w:r>
      <w:r w:rsidR="009E07F7">
        <w:rPr>
          <w:lang w:val="en-US"/>
        </w:rPr>
        <w:t xml:space="preserve">additive </w:t>
      </w:r>
      <w:r w:rsidR="00EE2D10">
        <w:rPr>
          <w:lang w:val="en-US"/>
        </w:rPr>
        <w:t>effect sizes were low (0.841</w:t>
      </w:r>
      <w:r w:rsidR="00EE2D10" w:rsidRPr="00EE2D10">
        <w:rPr>
          <w:rStyle w:val="Heading1Char"/>
        </w:rPr>
        <w:t xml:space="preserve"> </w:t>
      </w:r>
      <w:r w:rsidR="00EE2D10">
        <w:rPr>
          <w:rStyle w:val="acopre"/>
        </w:rPr>
        <w:t>± 0.181</w:t>
      </w:r>
      <w:r w:rsidR="00594480">
        <w:rPr>
          <w:rStyle w:val="acopre"/>
        </w:rPr>
        <w:t>; Fig. 4</w:t>
      </w:r>
      <w:r w:rsidR="00EE2D10">
        <w:rPr>
          <w:rStyle w:val="acopre"/>
        </w:rPr>
        <w:t>); this did not change between CoA models (t</w:t>
      </w:r>
      <w:r w:rsidR="00EE2D10">
        <w:rPr>
          <w:rStyle w:val="acopre"/>
          <w:vertAlign w:val="subscript"/>
        </w:rPr>
        <w:t>921</w:t>
      </w:r>
      <w:r w:rsidR="00EE2D10">
        <w:rPr>
          <w:rStyle w:val="acopre"/>
        </w:rPr>
        <w:t xml:space="preserve"> = -0.422, p = 0.998). </w:t>
      </w:r>
      <w:r w:rsidR="009B4E18">
        <w:rPr>
          <w:rStyle w:val="acopre"/>
        </w:rPr>
        <w:t>However, House-of-Cards models were more robust to changes in additive effect size than Gaussian models (t</w:t>
      </w:r>
      <w:r w:rsidR="009B4E18">
        <w:rPr>
          <w:rStyle w:val="acopre"/>
          <w:vertAlign w:val="subscript"/>
        </w:rPr>
        <w:t>921</w:t>
      </w:r>
      <w:r w:rsidR="009B4E18">
        <w:rPr>
          <w:rStyle w:val="acopre"/>
        </w:rPr>
        <w:t xml:space="preserve"> = -2.583, p = 0.01). When increasing effect size from low to high under a Gaussian mutation model, adapted populations’ mean distance from the optimum increased by 2.203 ± 0.232 </w:t>
      </w:r>
      <w:r w:rsidR="0042111A">
        <w:rPr>
          <w:rStyle w:val="acopre"/>
        </w:rPr>
        <w:t xml:space="preserve">phenotypic </w:t>
      </w:r>
      <w:r w:rsidR="009B4E18">
        <w:rPr>
          <w:rStyle w:val="acopre"/>
        </w:rPr>
        <w:t>units (t</w:t>
      </w:r>
      <w:r w:rsidR="009B4E18">
        <w:rPr>
          <w:rStyle w:val="acopre"/>
          <w:vertAlign w:val="subscript"/>
        </w:rPr>
        <w:t>921</w:t>
      </w:r>
      <w:r w:rsidR="009B4E18">
        <w:rPr>
          <w:rStyle w:val="acopre"/>
        </w:rPr>
        <w:t xml:space="preserve"> = -9.504, p &lt; 0.0001). The same change in effect size under a House-of-Cards model resulted in no significant change to mean distance (t</w:t>
      </w:r>
      <w:r w:rsidR="009B4E18">
        <w:rPr>
          <w:rStyle w:val="acopre"/>
          <w:vertAlign w:val="subscript"/>
        </w:rPr>
        <w:t>921</w:t>
      </w:r>
      <w:r w:rsidR="009B4E18">
        <w:rPr>
          <w:rStyle w:val="acopre"/>
        </w:rPr>
        <w:t xml:space="preserve"> = -0.587, p = 0.827). </w:t>
      </w:r>
      <w:r w:rsidR="00406697">
        <w:rPr>
          <w:rStyle w:val="acopre"/>
        </w:rPr>
        <w:t>Figure 5 shows how patterns of adaptation varied between Continuum of Alleles models when increasing the variance of allelic effect sizes.</w:t>
      </w:r>
      <w:r w:rsidR="00406697">
        <w:t xml:space="preserve"> </w:t>
      </w:r>
      <w:r w:rsidR="00FC784A">
        <w:rPr>
          <w:rStyle w:val="acopre"/>
        </w:rPr>
        <w:t xml:space="preserve">Pleiotropy rate </w:t>
      </w:r>
      <w:r w:rsidR="0042111A">
        <w:rPr>
          <w:rStyle w:val="acopre"/>
        </w:rPr>
        <w:t>increased</w:t>
      </w:r>
      <w:r w:rsidR="00FC784A">
        <w:rPr>
          <w:rStyle w:val="acopre"/>
        </w:rPr>
        <w:t xml:space="preserve"> distance, </w:t>
      </w:r>
      <w:r w:rsidR="00B12B3D">
        <w:rPr>
          <w:rStyle w:val="acopre"/>
        </w:rPr>
        <w:t>however,</w:t>
      </w:r>
      <w:r w:rsidR="00FC784A">
        <w:rPr>
          <w:rStyle w:val="acopre"/>
        </w:rPr>
        <w:t xml:space="preserve"> </w:t>
      </w:r>
      <w:r w:rsidR="008979A1">
        <w:rPr>
          <w:rStyle w:val="acopre"/>
        </w:rPr>
        <w:t>there was no interaction between pleiotropy and model type (t</w:t>
      </w:r>
      <w:r w:rsidR="008979A1">
        <w:rPr>
          <w:rStyle w:val="acopre"/>
          <w:vertAlign w:val="subscript"/>
        </w:rPr>
        <w:t>921</w:t>
      </w:r>
      <w:r w:rsidR="008979A1">
        <w:rPr>
          <w:rStyle w:val="acopre"/>
        </w:rPr>
        <w:t xml:space="preserve"> = 0.843, p = 0.399</w:t>
      </w:r>
      <w:r w:rsidR="00DC6F49">
        <w:rPr>
          <w:rStyle w:val="acopre"/>
        </w:rPr>
        <w:t>; Fig. 4C</w:t>
      </w:r>
      <w:r w:rsidR="008979A1">
        <w:rPr>
          <w:rStyle w:val="acopre"/>
        </w:rPr>
        <w:t>). Increasing pleiotropy rate from low to high led to an average 1.261 ± 0.178 unit decrease in distance from the optimum (t</w:t>
      </w:r>
      <w:r w:rsidR="008979A1">
        <w:rPr>
          <w:rStyle w:val="acopre"/>
          <w:vertAlign w:val="subscript"/>
        </w:rPr>
        <w:t>921</w:t>
      </w:r>
      <w:r w:rsidR="008979A1">
        <w:rPr>
          <w:rStyle w:val="acopre"/>
        </w:rPr>
        <w:t xml:space="preserve"> = 7.099, p &lt; 0.0001). </w:t>
      </w:r>
      <w:r w:rsidR="008F0F0F">
        <w:rPr>
          <w:rStyle w:val="acopre"/>
        </w:rPr>
        <w:t xml:space="preserve">These </w:t>
      </w:r>
      <w:r w:rsidR="008F0F0F">
        <w:rPr>
          <w:rStyle w:val="acopre"/>
        </w:rPr>
        <w:lastRenderedPageBreak/>
        <w:t>effects on distance were not necessarily mirrored with the effects of genetic architecture on trait variance</w:t>
      </w:r>
      <w:r w:rsidR="0042111A">
        <w:rPr>
          <w:rStyle w:val="acopre"/>
        </w:rPr>
        <w:t xml:space="preserve">, which was explained by additive effect size (45.1% of variation in </w:t>
      </w:r>
      <w:r w:rsidR="00880CE6">
        <w:rPr>
          <w:rStyle w:val="acopre"/>
        </w:rPr>
        <w:t xml:space="preserve">trait </w:t>
      </w:r>
      <w:r w:rsidR="0042111A">
        <w:rPr>
          <w:rStyle w:val="acopre"/>
        </w:rPr>
        <w:t xml:space="preserve">variance), and its interaction with model type (explaining 14.4% of </w:t>
      </w:r>
      <w:r w:rsidR="00880CE6">
        <w:rPr>
          <w:rStyle w:val="acopre"/>
        </w:rPr>
        <w:t xml:space="preserve">this </w:t>
      </w:r>
      <w:r w:rsidR="0042111A">
        <w:rPr>
          <w:rStyle w:val="acopre"/>
        </w:rPr>
        <w:t>variation)</w:t>
      </w:r>
      <w:r w:rsidR="008F0F0F">
        <w:rPr>
          <w:rStyle w:val="acopre"/>
        </w:rPr>
        <w:t>.</w:t>
      </w:r>
    </w:p>
    <w:p w14:paraId="56A9FBA4" w14:textId="7B4ECC76" w:rsidR="008F0F0F" w:rsidRPr="00A31B07" w:rsidRDefault="00FE03EE" w:rsidP="00113B10">
      <w:pPr>
        <w:spacing w:before="120" w:after="120" w:line="480" w:lineRule="auto"/>
        <w:ind w:firstLine="720"/>
      </w:pPr>
      <w:r>
        <w:rPr>
          <w:rStyle w:val="acopre"/>
        </w:rPr>
        <w:t xml:space="preserve"> </w:t>
      </w:r>
      <w:r w:rsidR="00165FB7">
        <w:rPr>
          <w:rStyle w:val="acopre"/>
        </w:rPr>
        <w:t>On average, House-of-Cards models near the optimum had considerably more additive variance than Gaussian models (40.4 ± 18.72 units vs 2.6 ± 0.07 units; t</w:t>
      </w:r>
      <w:r w:rsidR="00165FB7">
        <w:rPr>
          <w:rStyle w:val="acopre"/>
          <w:vertAlign w:val="subscript"/>
        </w:rPr>
        <w:t>921</w:t>
      </w:r>
      <w:r w:rsidR="00165FB7">
        <w:rPr>
          <w:rStyle w:val="acopre"/>
        </w:rPr>
        <w:t xml:space="preserve"> = -2.019, p = 0.044). </w:t>
      </w:r>
      <w:r w:rsidR="00594480">
        <w:rPr>
          <w:rStyle w:val="acopre"/>
        </w:rPr>
        <w:t>Under a Gaussian model, increasing the additive effect size of populations in the adapted zone marginally increased trait variance (t</w:t>
      </w:r>
      <w:r w:rsidR="00594480">
        <w:rPr>
          <w:rStyle w:val="acopre"/>
          <w:vertAlign w:val="subscript"/>
        </w:rPr>
        <w:t>921</w:t>
      </w:r>
      <w:r w:rsidR="00594480">
        <w:rPr>
          <w:rStyle w:val="acopre"/>
        </w:rPr>
        <w:t xml:space="preserve"> = -14.386, p &lt; 0.0001</w:t>
      </w:r>
      <w:r w:rsidR="00413FD2">
        <w:rPr>
          <w:rStyle w:val="acopre"/>
        </w:rPr>
        <w:t>; Fig. 5A</w:t>
      </w:r>
      <w:r w:rsidR="00594480">
        <w:rPr>
          <w:rStyle w:val="acopre"/>
        </w:rPr>
        <w:t>), however this was not the case under a House-of-Cards model (t</w:t>
      </w:r>
      <w:r w:rsidR="00594480">
        <w:rPr>
          <w:rStyle w:val="acopre"/>
          <w:vertAlign w:val="subscript"/>
        </w:rPr>
        <w:t>921</w:t>
      </w:r>
      <w:r w:rsidR="00594480">
        <w:rPr>
          <w:rStyle w:val="acopre"/>
        </w:rPr>
        <w:t xml:space="preserve"> = -1.958, p = 0.123). </w:t>
      </w:r>
      <w:r w:rsidR="00EA003C">
        <w:rPr>
          <w:rStyle w:val="acopre"/>
        </w:rPr>
        <w:t xml:space="preserve"> Figure 6 shows how additive effect size interacts with Gaussian and House-of-Cards models to drive differences in variance in adapted populations.</w:t>
      </w:r>
      <w:r w:rsidR="003B4352">
        <w:rPr>
          <w:rStyle w:val="acopre"/>
        </w:rPr>
        <w:t xml:space="preserve"> Note that several outliers were removed from Figures 6 and 7 owing to their distortion of the figures. These outliers had variance greater than 50 and covariance less than -5 (</w:t>
      </w:r>
      <w:r w:rsidR="00165025">
        <w:rPr>
          <w:rStyle w:val="acopre"/>
        </w:rPr>
        <w:t>Fig. S3, S4</w:t>
      </w:r>
      <w:r w:rsidR="003B4352">
        <w:rPr>
          <w:rStyle w:val="acopre"/>
        </w:rPr>
        <w:t xml:space="preserve">). </w:t>
      </w:r>
      <w:r w:rsidR="00EA003C">
        <w:rPr>
          <w:rStyle w:val="acopre"/>
        </w:rPr>
        <w:t>Similarly to variance, differences in covariance could be explained mainly be differences in additive effect size</w:t>
      </w:r>
      <w:r w:rsidR="003B4352">
        <w:rPr>
          <w:rStyle w:val="acopre"/>
        </w:rPr>
        <w:t xml:space="preserve"> (explaining 46.</w:t>
      </w:r>
      <w:r w:rsidR="00EA003C">
        <w:rPr>
          <w:rStyle w:val="acopre"/>
        </w:rPr>
        <w:t>4% of variation), and the interaction between effect size and the Continuum of Alleles model type (explaining 15.6% of variation).</w:t>
      </w:r>
    </w:p>
    <w:p w14:paraId="6EE67DF3" w14:textId="28BFC11C" w:rsidR="003A0352" w:rsidRPr="00B5214C" w:rsidRDefault="00C62E44" w:rsidP="005343F5">
      <w:pPr>
        <w:spacing w:before="120" w:after="120" w:line="480" w:lineRule="auto"/>
        <w:ind w:firstLine="720"/>
        <w:rPr>
          <w:lang w:val="en-US"/>
        </w:rPr>
      </w:pPr>
      <w:r>
        <w:rPr>
          <w:lang w:val="en-US"/>
        </w:rPr>
        <w:t>Average trait covariance differed between models (t</w:t>
      </w:r>
      <w:r>
        <w:rPr>
          <w:vertAlign w:val="subscript"/>
          <w:lang w:val="en-US"/>
        </w:rPr>
        <w:t>921</w:t>
      </w:r>
      <w:r>
        <w:rPr>
          <w:lang w:val="en-US"/>
        </w:rPr>
        <w:t xml:space="preserve"> = 2.147, p = 0.032</w:t>
      </w:r>
      <w:r w:rsidR="00B137F8">
        <w:rPr>
          <w:lang w:val="en-US"/>
        </w:rPr>
        <w:t>; Fig. 6</w:t>
      </w:r>
      <w:r>
        <w:rPr>
          <w:lang w:val="en-US"/>
        </w:rPr>
        <w:t xml:space="preserve">), with Gaussian models </w:t>
      </w:r>
      <w:r w:rsidR="00892A5E">
        <w:rPr>
          <w:lang w:val="en-US"/>
        </w:rPr>
        <w:t xml:space="preserve">carrying </w:t>
      </w:r>
      <w:r>
        <w:rPr>
          <w:lang w:val="en-US"/>
        </w:rPr>
        <w:t>very little</w:t>
      </w:r>
      <w:r w:rsidR="00892A5E">
        <w:rPr>
          <w:lang w:val="en-US"/>
        </w:rPr>
        <w:t xml:space="preserve"> genetic covariance amongst traits</w:t>
      </w:r>
      <w:r>
        <w:rPr>
          <w:lang w:val="en-US"/>
        </w:rPr>
        <w:t xml:space="preserve"> (0.014 </w:t>
      </w:r>
      <w:r>
        <w:rPr>
          <w:rStyle w:val="acopre"/>
        </w:rPr>
        <w:t xml:space="preserve">± 0.005), and House-of-Cards models </w:t>
      </w:r>
      <w:r w:rsidR="00892A5E">
        <w:rPr>
          <w:rStyle w:val="acopre"/>
        </w:rPr>
        <w:t xml:space="preserve">carrying </w:t>
      </w:r>
      <w:r>
        <w:rPr>
          <w:rStyle w:val="acopre"/>
        </w:rPr>
        <w:t xml:space="preserve">slightly more (-3.616 ± 1.691). </w:t>
      </w:r>
      <w:r w:rsidR="00B137F8">
        <w:rPr>
          <w:rStyle w:val="acopre"/>
        </w:rPr>
        <w:t>Increasing additive effect size from low to high in Gaussian models led to slight declines in covariance (a decrease of 0.039 ± 0.005; t</w:t>
      </w:r>
      <w:r w:rsidR="00B137F8">
        <w:rPr>
          <w:rStyle w:val="acopre"/>
          <w:vertAlign w:val="subscript"/>
        </w:rPr>
        <w:t>921</w:t>
      </w:r>
      <w:r w:rsidR="00B137F8">
        <w:rPr>
          <w:rStyle w:val="acopre"/>
        </w:rPr>
        <w:t xml:space="preserve"> = 7.526, p &lt; 0.0001; Fig. 6A). No significant effect of increasing additive effect size on covariance was seen in House-of-Cards models (t</w:t>
      </w:r>
      <w:r w:rsidR="00B137F8">
        <w:rPr>
          <w:rStyle w:val="acopre"/>
          <w:vertAlign w:val="subscript"/>
        </w:rPr>
        <w:t>921</w:t>
      </w:r>
      <w:r w:rsidR="00B137F8">
        <w:rPr>
          <w:rStyle w:val="acopre"/>
        </w:rPr>
        <w:t xml:space="preserve"> = 1.937, p = 0.129). </w:t>
      </w:r>
      <w:r w:rsidR="00B5214C">
        <w:rPr>
          <w:rStyle w:val="acopre"/>
        </w:rPr>
        <w:t>The difference in response to additive effect size between models was marginally insignificant (t</w:t>
      </w:r>
      <w:r w:rsidR="00B5214C">
        <w:rPr>
          <w:rStyle w:val="acopre"/>
          <w:vertAlign w:val="subscript"/>
        </w:rPr>
        <w:t>921</w:t>
      </w:r>
      <w:r w:rsidR="00B5214C">
        <w:rPr>
          <w:rStyle w:val="acopre"/>
        </w:rPr>
        <w:t xml:space="preserve"> = -1.929, p = </w:t>
      </w:r>
      <w:r w:rsidR="00B5214C">
        <w:rPr>
          <w:rStyle w:val="acopre"/>
        </w:rPr>
        <w:lastRenderedPageBreak/>
        <w:t xml:space="preserve">0.054). </w:t>
      </w:r>
      <w:r w:rsidR="00EA003C">
        <w:rPr>
          <w:rStyle w:val="acopre"/>
        </w:rPr>
        <w:t xml:space="preserve">Figure 7 shows the effects of increasing additive effect variance and Continuum of Alleles model type on covariance. </w:t>
      </w:r>
    </w:p>
    <w:p w14:paraId="1B7AB343" w14:textId="2844FE9C" w:rsidR="003A0352" w:rsidRDefault="00892A5E" w:rsidP="005343F5">
      <w:pPr>
        <w:spacing w:before="120" w:after="120" w:line="480" w:lineRule="auto"/>
        <w:ind w:firstLine="720"/>
        <w:rPr>
          <w:lang w:val="en-US"/>
        </w:rPr>
      </w:pPr>
      <w:r>
        <w:rPr>
          <w:lang w:val="en-US"/>
        </w:rPr>
        <w:t>These analyses therefore suggest</w:t>
      </w:r>
      <w:r w:rsidR="00A60D53">
        <w:rPr>
          <w:lang w:val="en-US"/>
        </w:rPr>
        <w:t xml:space="preserve"> that </w:t>
      </w:r>
      <w:r w:rsidR="00F865BE">
        <w:rPr>
          <w:lang w:val="en-US"/>
        </w:rPr>
        <w:t xml:space="preserve">additive </w:t>
      </w:r>
      <w:r w:rsidR="00A60D53">
        <w:rPr>
          <w:lang w:val="en-US"/>
        </w:rPr>
        <w:t xml:space="preserve">variance and covariance </w:t>
      </w:r>
      <w:r>
        <w:rPr>
          <w:lang w:val="en-US"/>
        </w:rPr>
        <w:t xml:space="preserve">are </w:t>
      </w:r>
      <w:r w:rsidR="00A60D53">
        <w:rPr>
          <w:lang w:val="en-US"/>
        </w:rPr>
        <w:t xml:space="preserve">rather robust under </w:t>
      </w:r>
      <w:r w:rsidR="00F865BE">
        <w:rPr>
          <w:lang w:val="en-US"/>
        </w:rPr>
        <w:t xml:space="preserve">House-of-Cards models, and less so under Gaussian models. </w:t>
      </w:r>
      <w:r w:rsidR="00485202">
        <w:rPr>
          <w:lang w:val="en-US"/>
        </w:rPr>
        <w:t>Additive effect size in particular seem</w:t>
      </w:r>
      <w:r>
        <w:rPr>
          <w:lang w:val="en-US"/>
        </w:rPr>
        <w:t>s</w:t>
      </w:r>
      <w:r w:rsidR="00485202">
        <w:rPr>
          <w:lang w:val="en-US"/>
        </w:rPr>
        <w:t xml:space="preserve"> important to understanding the interplay between adaptation and </w:t>
      </w:r>
      <w:r w:rsidR="00187929">
        <w:rPr>
          <w:lang w:val="en-US"/>
        </w:rPr>
        <w:t>additive variance</w:t>
      </w:r>
      <w:r w:rsidR="00485202">
        <w:rPr>
          <w:lang w:val="en-US"/>
        </w:rPr>
        <w:t xml:space="preserve">. </w:t>
      </w:r>
      <w:r w:rsidR="00B12B3D">
        <w:rPr>
          <w:lang w:val="en-US"/>
        </w:rPr>
        <w:t>We compared the proportions of CoA models that reached the optimum according to their additive effect size, finding 36.12% of low additive effect size models were adapted, versus 2.29% of medium-effect populations, and 0.19% of high-effect populations (χ</w:t>
      </w:r>
      <w:r w:rsidR="00B12B3D">
        <w:rPr>
          <w:vertAlign w:val="superscript"/>
          <w:lang w:val="en-US"/>
        </w:rPr>
        <w:t>2</w:t>
      </w:r>
      <w:r w:rsidR="00B12B3D">
        <w:rPr>
          <w:lang w:val="en-US"/>
        </w:rPr>
        <w:t xml:space="preserve"> = 1572.13, df = 2, p &lt; 0.0001). </w:t>
      </w:r>
      <w:r w:rsidR="007C042B">
        <w:rPr>
          <w:lang w:val="en-US"/>
        </w:rPr>
        <w:t xml:space="preserve">While a significant interaction between </w:t>
      </w:r>
      <w:r w:rsidR="007F1052">
        <w:rPr>
          <w:lang w:val="en-US"/>
        </w:rPr>
        <w:t>additive effect size and model type occurred (χ</w:t>
      </w:r>
      <w:r w:rsidR="007F1052">
        <w:rPr>
          <w:vertAlign w:val="superscript"/>
          <w:lang w:val="en-US"/>
        </w:rPr>
        <w:t>2</w:t>
      </w:r>
      <w:r w:rsidR="007F1052">
        <w:rPr>
          <w:lang w:val="en-US"/>
        </w:rPr>
        <w:t xml:space="preserve"> = 8.571, df = 2, p = 0.0138), this was not meaningful – the differences in probability to reached the optimum were miniscule, as shown in Figure S4. </w:t>
      </w:r>
      <w:r w:rsidR="00F865BE">
        <w:rPr>
          <w:lang w:val="en-US"/>
        </w:rPr>
        <w:t>To analyze the underlying cause of these variances, covariances, and by extension, distance</w:t>
      </w:r>
      <w:r>
        <w:rPr>
          <w:lang w:val="en-US"/>
        </w:rPr>
        <w:t xml:space="preserve"> to the phenotypic optimum</w:t>
      </w:r>
      <w:r w:rsidR="00F865BE">
        <w:rPr>
          <w:lang w:val="en-US"/>
        </w:rPr>
        <w:t xml:space="preserve">, </w:t>
      </w:r>
      <w:r>
        <w:rPr>
          <w:lang w:val="en-US"/>
        </w:rPr>
        <w:t xml:space="preserve">we need to study the </w:t>
      </w:r>
      <w:r w:rsidR="00F865BE">
        <w:rPr>
          <w:lang w:val="en-US"/>
        </w:rPr>
        <w:t>underlying allelic effect size distributions</w:t>
      </w:r>
      <w:r>
        <w:rPr>
          <w:lang w:val="en-US"/>
        </w:rPr>
        <w:t xml:space="preserve"> of the models</w:t>
      </w:r>
      <w:r w:rsidR="00F865BE">
        <w:rPr>
          <w:lang w:val="en-US"/>
        </w:rPr>
        <w:t xml:space="preserve">. We compared the means, variances, kurtosis, and count of mutations contributing to these distributions across models to understand the </w:t>
      </w:r>
      <w:r w:rsidR="001A41CC">
        <w:rPr>
          <w:lang w:val="en-US"/>
        </w:rPr>
        <w:t xml:space="preserve">mutational limitations imposed by genetic architectures </w:t>
      </w:r>
      <w:r w:rsidR="00783BB1">
        <w:rPr>
          <w:lang w:val="en-US"/>
        </w:rPr>
        <w:t>under</w:t>
      </w:r>
      <w:r w:rsidR="001A41CC">
        <w:rPr>
          <w:lang w:val="en-US"/>
        </w:rPr>
        <w:t xml:space="preserve"> the two CoA models.</w:t>
      </w:r>
    </w:p>
    <w:p w14:paraId="67CC9161" w14:textId="77777777" w:rsidR="00892A5E" w:rsidRDefault="00892A5E" w:rsidP="009A2813">
      <w:pPr>
        <w:pStyle w:val="Heading2"/>
        <w:rPr>
          <w:ins w:id="18" w:author="Nick" w:date="2020-11-06T09:11:00Z"/>
        </w:rPr>
      </w:pPr>
      <w:r>
        <w:t>Allelic effect size distributions with Continuum of Alleles models</w:t>
      </w:r>
    </w:p>
    <w:p w14:paraId="293D1830" w14:textId="27D5B6D7" w:rsidR="002400C9" w:rsidRPr="002400C9" w:rsidRDefault="002400C9" w:rsidP="002400C9">
      <w:pPr>
        <w:rPr>
          <w:lang w:val="en-US"/>
          <w:rPrChange w:id="19" w:author="Nick" w:date="2020-11-06T09:11:00Z">
            <w:rPr/>
          </w:rPrChange>
        </w:rPr>
        <w:pPrChange w:id="20" w:author="Nick" w:date="2020-11-06T09:11:00Z">
          <w:pPr>
            <w:pStyle w:val="Heading2"/>
          </w:pPr>
        </w:pPrChange>
      </w:pPr>
      <w:ins w:id="21" w:author="Nick" w:date="2020-11-06T09:11:00Z">
        <w:r>
          <w:rPr>
            <w:lang w:val="en-US"/>
          </w:rPr>
          <w:t>Explain kurtosis vs variance a little better</w:t>
        </w:r>
      </w:ins>
    </w:p>
    <w:p w14:paraId="131CB3E1" w14:textId="22415639" w:rsidR="001C2FEF" w:rsidRDefault="00187929" w:rsidP="005343F5">
      <w:pPr>
        <w:spacing w:before="120" w:after="120" w:line="480" w:lineRule="auto"/>
        <w:ind w:firstLine="720"/>
        <w:rPr>
          <w:rStyle w:val="acopre"/>
        </w:rPr>
      </w:pPr>
      <w:r>
        <w:rPr>
          <w:lang w:val="en-US"/>
        </w:rPr>
        <w:t xml:space="preserve">The distributions of allelic effects are dependent on several </w:t>
      </w:r>
      <w:r w:rsidR="00191A1C">
        <w:rPr>
          <w:lang w:val="en-US"/>
        </w:rPr>
        <w:t>parameters: the mean of the effects, which may be biased in some direction by genetic architectures, the variance of the distribution, indicating the variability in size-effects that are sampled, and the kurtosis of the distribution, indicating the rarity of large-effect alleles</w:t>
      </w:r>
      <w:r w:rsidR="00B976F8">
        <w:rPr>
          <w:lang w:val="en-US"/>
        </w:rPr>
        <w:t xml:space="preserve">. As with the prior analyses, additive effect size and model type explained </w:t>
      </w:r>
      <w:r w:rsidR="00B976F8">
        <w:rPr>
          <w:lang w:val="en-US"/>
        </w:rPr>
        <w:lastRenderedPageBreak/>
        <w:t>most variability in these distributional statistics. We will focus on the effects which explain the most variability in model space. For the effects of the less influential parameters, refer to Table 3</w:t>
      </w:r>
      <w:r w:rsidR="00191A1C">
        <w:rPr>
          <w:lang w:val="en-US"/>
        </w:rPr>
        <w:t xml:space="preserve">. </w:t>
      </w:r>
      <w:r w:rsidR="000F2064">
        <w:rPr>
          <w:lang w:val="en-US"/>
        </w:rPr>
        <w:t>To assess the mutational bias of models, we first compared the means of distributions across models and genetic architectures. The resulting regression was insignificant (F</w:t>
      </w:r>
      <w:r w:rsidR="000F2064">
        <w:rPr>
          <w:vertAlign w:val="subscript"/>
          <w:lang w:val="en-US"/>
        </w:rPr>
        <w:t>17, 411</w:t>
      </w:r>
      <w:r w:rsidR="000F2064">
        <w:rPr>
          <w:lang w:val="en-US"/>
        </w:rPr>
        <w:t xml:space="preserve"> = 1.127, p = 0.325, Adjusted R</w:t>
      </w:r>
      <w:r w:rsidR="000F2064">
        <w:rPr>
          <w:vertAlign w:val="superscript"/>
          <w:lang w:val="en-US"/>
        </w:rPr>
        <w:t>2</w:t>
      </w:r>
      <w:r w:rsidR="000F2064">
        <w:rPr>
          <w:lang w:val="en-US"/>
        </w:rPr>
        <w:t xml:space="preserve"> = 0.189), indicating a lack of directional mutational bias. We then turned our attention to the variance of distributions to understand the constraints that genetic architectures may apply to mutational models (F</w:t>
      </w:r>
      <w:r w:rsidR="00EB6401">
        <w:rPr>
          <w:vertAlign w:val="subscript"/>
          <w:lang w:val="en-US"/>
        </w:rPr>
        <w:t xml:space="preserve">17, </w:t>
      </w:r>
      <w:r w:rsidR="00EB6401" w:rsidRPr="00EB6401">
        <w:rPr>
          <w:vertAlign w:val="subscript"/>
          <w:lang w:val="en-US"/>
        </w:rPr>
        <w:t>411</w:t>
      </w:r>
      <w:r w:rsidR="00EB6401">
        <w:rPr>
          <w:lang w:val="en-US"/>
        </w:rPr>
        <w:t xml:space="preserve"> = 55.04, p &lt; 0.0001, Adjusted R</w:t>
      </w:r>
      <w:r w:rsidR="00EB6401">
        <w:rPr>
          <w:vertAlign w:val="superscript"/>
          <w:lang w:val="en-US"/>
        </w:rPr>
        <w:t>2</w:t>
      </w:r>
      <w:r w:rsidR="00EB6401">
        <w:rPr>
          <w:lang w:val="en-US"/>
        </w:rPr>
        <w:t xml:space="preserve"> = 0.851). </w:t>
      </w:r>
      <w:r w:rsidR="00191A1C">
        <w:rPr>
          <w:lang w:val="en-US"/>
        </w:rPr>
        <w:t xml:space="preserve">Additive effect size explained 66.2% of total variability between models. </w:t>
      </w:r>
      <w:r w:rsidR="00186291">
        <w:rPr>
          <w:rStyle w:val="acopre"/>
        </w:rPr>
        <w:t>Under a Gaussian model, i</w:t>
      </w:r>
      <w:r w:rsidR="00EB6401">
        <w:rPr>
          <w:rStyle w:val="acopre"/>
        </w:rPr>
        <w:t xml:space="preserve">ncreasing additive effect size </w:t>
      </w:r>
      <w:r w:rsidR="00186291">
        <w:rPr>
          <w:rStyle w:val="acopre"/>
        </w:rPr>
        <w:t xml:space="preserve">from low to medium </w:t>
      </w:r>
      <w:r w:rsidR="00EB6401">
        <w:rPr>
          <w:rStyle w:val="acopre"/>
        </w:rPr>
        <w:t xml:space="preserve">significantly increased </w:t>
      </w:r>
      <w:r w:rsidR="00186291">
        <w:rPr>
          <w:lang w:val="en-US"/>
        </w:rPr>
        <w:t xml:space="preserve">allelic effect variance by 6.02 </w:t>
      </w:r>
      <w:r w:rsidR="00186291">
        <w:rPr>
          <w:rStyle w:val="acopre"/>
        </w:rPr>
        <w:t>± 0.372</w:t>
      </w:r>
      <w:r w:rsidR="005D1500">
        <w:rPr>
          <w:rStyle w:val="acopre"/>
        </w:rPr>
        <w:t xml:space="preserve"> phenotypic</w:t>
      </w:r>
      <w:r w:rsidR="00186291">
        <w:rPr>
          <w:rStyle w:val="acopre"/>
        </w:rPr>
        <w:t xml:space="preserve"> units (t</w:t>
      </w:r>
      <w:r w:rsidR="00186291">
        <w:rPr>
          <w:rStyle w:val="acopre"/>
          <w:vertAlign w:val="subscript"/>
        </w:rPr>
        <w:t>411</w:t>
      </w:r>
      <w:r w:rsidR="00186291">
        <w:rPr>
          <w:rStyle w:val="acopre"/>
        </w:rPr>
        <w:t xml:space="preserve"> = -16.188, p &lt; 0.0001</w:t>
      </w:r>
      <w:r w:rsidR="00866178">
        <w:rPr>
          <w:rStyle w:val="acopre"/>
        </w:rPr>
        <w:t>; Fig. 8</w:t>
      </w:r>
      <w:r w:rsidR="00186291">
        <w:rPr>
          <w:rStyle w:val="acopre"/>
        </w:rPr>
        <w:t>)</w:t>
      </w:r>
      <w:r w:rsidR="00E37971">
        <w:rPr>
          <w:rStyle w:val="acopre"/>
        </w:rPr>
        <w:t xml:space="preserve">, however no significant difference occurred for increasing variance from low to high or from medium to high. No significant changes to variance with increasing effect size were seen under House-of-Cards models. </w:t>
      </w:r>
      <w:r w:rsidR="00191A1C">
        <w:rPr>
          <w:lang w:val="en-US"/>
        </w:rPr>
        <w:t>Figure 8 shows the distributions of allelic effects with changing additive effect size variability under Gaussian and House-of-Cards models. Leading on from the variance of allelic effects is the kurtosis, which describes the rarity of large-effect alleles.</w:t>
      </w:r>
    </w:p>
    <w:p w14:paraId="03FBC746" w14:textId="68A98E1C" w:rsidR="00331174" w:rsidRDefault="007933AA" w:rsidP="00331174">
      <w:pPr>
        <w:spacing w:before="120" w:after="120" w:line="480" w:lineRule="auto"/>
        <w:ind w:firstLine="720"/>
        <w:rPr>
          <w:rStyle w:val="acopre"/>
        </w:rPr>
      </w:pPr>
      <w:r>
        <w:rPr>
          <w:rStyle w:val="acopre"/>
        </w:rPr>
        <w:t>K</w:t>
      </w:r>
      <w:r w:rsidR="001C2FEF">
        <w:rPr>
          <w:rStyle w:val="acopre"/>
        </w:rPr>
        <w:t xml:space="preserve">urtosis </w:t>
      </w:r>
      <w:r>
        <w:rPr>
          <w:rStyle w:val="acopre"/>
        </w:rPr>
        <w:t xml:space="preserve">differed significantly </w:t>
      </w:r>
      <w:r w:rsidR="001C2FEF">
        <w:rPr>
          <w:rStyle w:val="acopre"/>
        </w:rPr>
        <w:t>across models and genetic architectures with</w:t>
      </w:r>
      <w:r>
        <w:rPr>
          <w:rStyle w:val="acopre"/>
        </w:rPr>
        <w:t xml:space="preserve"> additive effect size variance explaining 31.9% of variability between models, and the interaction between additive effect size and model type contributing another 15.5%</w:t>
      </w:r>
      <w:r w:rsidR="000D5855">
        <w:rPr>
          <w:rStyle w:val="acopre"/>
        </w:rPr>
        <w:t xml:space="preserve"> </w:t>
      </w:r>
      <w:r w:rsidR="001C2FEF">
        <w:rPr>
          <w:rStyle w:val="acopre"/>
        </w:rPr>
        <w:t>(F</w:t>
      </w:r>
      <w:r w:rsidR="001C2FEF">
        <w:rPr>
          <w:rStyle w:val="acopre"/>
          <w:vertAlign w:val="subscript"/>
        </w:rPr>
        <w:t>17, 411</w:t>
      </w:r>
      <w:r w:rsidR="001C2FEF">
        <w:rPr>
          <w:rStyle w:val="acopre"/>
        </w:rPr>
        <w:t xml:space="preserve"> = 12.36, p &lt; 0.0001, Adjusted R</w:t>
      </w:r>
      <w:r w:rsidR="001C2FEF">
        <w:rPr>
          <w:rStyle w:val="acopre"/>
          <w:vertAlign w:val="superscript"/>
        </w:rPr>
        <w:t>2</w:t>
      </w:r>
      <w:r w:rsidR="001C2FEF">
        <w:rPr>
          <w:rStyle w:val="acopre"/>
        </w:rPr>
        <w:t xml:space="preserve"> = 0.6). </w:t>
      </w:r>
      <w:r w:rsidR="00FC3A0B">
        <w:rPr>
          <w:rStyle w:val="acopre"/>
        </w:rPr>
        <w:t xml:space="preserve">Under the Gaussian model, increasing additive effect size from low to medium </w:t>
      </w:r>
      <w:r w:rsidR="00085AC8">
        <w:rPr>
          <w:rStyle w:val="acopre"/>
        </w:rPr>
        <w:t xml:space="preserve">increased kurtosis by </w:t>
      </w:r>
      <w:r w:rsidR="00FC3A0B">
        <w:rPr>
          <w:rStyle w:val="acopre"/>
        </w:rPr>
        <w:t xml:space="preserve">0.985 </w:t>
      </w:r>
      <w:r w:rsidR="00085AC8">
        <w:rPr>
          <w:rStyle w:val="acopre"/>
        </w:rPr>
        <w:t>± 0.159 (t</w:t>
      </w:r>
      <w:r w:rsidR="00085AC8">
        <w:rPr>
          <w:rStyle w:val="acopre"/>
          <w:vertAlign w:val="subscript"/>
        </w:rPr>
        <w:t>411</w:t>
      </w:r>
      <w:r w:rsidR="00085AC8">
        <w:rPr>
          <w:rStyle w:val="acopre"/>
        </w:rPr>
        <w:t xml:space="preserve"> = -6.206, p &lt; 0.0001). No analogous effect was seen under the House-of-Cards model (t</w:t>
      </w:r>
      <w:r w:rsidR="00085AC8">
        <w:rPr>
          <w:rStyle w:val="acopre"/>
          <w:vertAlign w:val="subscript"/>
        </w:rPr>
        <w:t>411</w:t>
      </w:r>
      <w:r w:rsidR="00085AC8">
        <w:rPr>
          <w:rStyle w:val="acopre"/>
        </w:rPr>
        <w:t xml:space="preserve"> = -0.944, p = 0.6130). </w:t>
      </w:r>
      <w:r w:rsidR="00331174">
        <w:rPr>
          <w:rStyle w:val="acopre"/>
        </w:rPr>
        <w:t xml:space="preserve">As well as the distributions of allelic effects, </w:t>
      </w:r>
      <w:r w:rsidR="00331174">
        <w:rPr>
          <w:rStyle w:val="acopre"/>
        </w:rPr>
        <w:lastRenderedPageBreak/>
        <w:t xml:space="preserve">the absolute counts of mutations contributing to each distribution gives an indicator of the </w:t>
      </w:r>
      <w:r w:rsidR="004E7878">
        <w:rPr>
          <w:rStyle w:val="acopre"/>
        </w:rPr>
        <w:t xml:space="preserve">genetic diversity of populations. </w:t>
      </w:r>
    </w:p>
    <w:p w14:paraId="1BDD9110" w14:textId="0338B5B4" w:rsidR="002E630D" w:rsidRDefault="004E7878" w:rsidP="008457DA">
      <w:pPr>
        <w:spacing w:before="120" w:after="120" w:line="480" w:lineRule="auto"/>
        <w:ind w:firstLine="720"/>
        <w:rPr>
          <w:rStyle w:val="acopre"/>
        </w:rPr>
      </w:pPr>
      <w:r>
        <w:rPr>
          <w:rStyle w:val="acopre"/>
        </w:rPr>
        <w:t xml:space="preserve">To assess the effects of genetic architecture and models on </w:t>
      </w:r>
      <w:r w:rsidRPr="002400C9">
        <w:rPr>
          <w:rStyle w:val="acopre"/>
          <w:highlight w:val="yellow"/>
          <w:rPrChange w:id="22" w:author="Nick" w:date="2020-11-06T09:09:00Z">
            <w:rPr>
              <w:rStyle w:val="acopre"/>
            </w:rPr>
          </w:rPrChange>
        </w:rPr>
        <w:t>promoting many or few alleles</w:t>
      </w:r>
      <w:r>
        <w:rPr>
          <w:rStyle w:val="acopre"/>
        </w:rPr>
        <w:t>, we compared mutation counts between models</w:t>
      </w:r>
      <w:r w:rsidR="00331174">
        <w:rPr>
          <w:rStyle w:val="acopre"/>
        </w:rPr>
        <w:t>, finding significant differences among models</w:t>
      </w:r>
      <w:r>
        <w:rPr>
          <w:rStyle w:val="acopre"/>
        </w:rPr>
        <w:t xml:space="preserve"> (F</w:t>
      </w:r>
      <w:r>
        <w:rPr>
          <w:rStyle w:val="acopre"/>
          <w:vertAlign w:val="subscript"/>
        </w:rPr>
        <w:t>17, 411</w:t>
      </w:r>
      <w:r>
        <w:rPr>
          <w:rStyle w:val="acopre"/>
        </w:rPr>
        <w:t xml:space="preserve"> = 580.2, p &lt; 0.0001, Adjusted R</w:t>
      </w:r>
      <w:r>
        <w:rPr>
          <w:rStyle w:val="acopre"/>
          <w:vertAlign w:val="superscript"/>
        </w:rPr>
        <w:t>2</w:t>
      </w:r>
      <w:r>
        <w:rPr>
          <w:rStyle w:val="acopre"/>
        </w:rPr>
        <w:t xml:space="preserve"> = 0.94). </w:t>
      </w:r>
      <w:r w:rsidR="00331174">
        <w:rPr>
          <w:rStyle w:val="acopre"/>
        </w:rPr>
        <w:t xml:space="preserve">Model type contributed the most to explaining mutation count variation among models, describing 58.4% of among-model variation. Pleiotropy rate explained 10% of variation, however this is explicated by each pleiotropic mutation contributing multiple effects with a single mutation. </w:t>
      </w:r>
      <w:r>
        <w:rPr>
          <w:rStyle w:val="acopre"/>
        </w:rPr>
        <w:t xml:space="preserve">The mean number of mutations in Gaussian models was considerably higher than that of House-of-Cards models, but </w:t>
      </w:r>
      <w:r w:rsidR="005D1500">
        <w:rPr>
          <w:rStyle w:val="acopre"/>
        </w:rPr>
        <w:t>over a large range of values</w:t>
      </w:r>
      <w:r>
        <w:rPr>
          <w:rStyle w:val="acopre"/>
        </w:rPr>
        <w:t>: 1516 ± 6608 mutations for Gaussian models versus 374 ± 114 for House-of-Cards (t</w:t>
      </w:r>
      <w:r>
        <w:rPr>
          <w:rStyle w:val="acopre"/>
          <w:vertAlign w:val="subscript"/>
        </w:rPr>
        <w:t>411</w:t>
      </w:r>
      <w:r>
        <w:rPr>
          <w:rStyle w:val="acopre"/>
        </w:rPr>
        <w:t xml:space="preserve"> = 0.173, p = 0.863). </w:t>
      </w:r>
    </w:p>
    <w:p w14:paraId="41D0D3F3" w14:textId="7EFE6B7C" w:rsidR="00134F59" w:rsidRPr="008457DA" w:rsidRDefault="00BC3910" w:rsidP="008457DA">
      <w:pPr>
        <w:spacing w:before="120" w:after="120" w:line="480" w:lineRule="auto"/>
        <w:ind w:firstLine="720"/>
        <w:rPr>
          <w:vertAlign w:val="subscript"/>
        </w:rPr>
      </w:pPr>
      <w:ins w:id="23" w:author="Nick" w:date="2020-11-06T09:14:00Z">
        <w:r>
          <w:rPr>
            <w:vertAlign w:val="subscript"/>
          </w:rPr>
          <w:t xml:space="preserve">Phenotypic </w:t>
        </w:r>
      </w:ins>
      <w:ins w:id="24" w:author="Nick" w:date="2020-11-06T09:15:00Z">
        <w:r>
          <w:rPr>
            <w:vertAlign w:val="subscript"/>
          </w:rPr>
          <w:t>optimum everywhere!</w:t>
        </w:r>
      </w:ins>
    </w:p>
    <w:p w14:paraId="3627BD36" w14:textId="62C3C64D" w:rsidR="005E5D4C" w:rsidRDefault="00B317C6" w:rsidP="00482946">
      <w:pPr>
        <w:pStyle w:val="Heading1"/>
      </w:pPr>
      <w:r w:rsidRPr="005D1500">
        <w:t>Discussion</w:t>
      </w:r>
    </w:p>
    <w:p w14:paraId="1B2A8F7D" w14:textId="031B87B2" w:rsidR="00E01048" w:rsidRDefault="005E5D4C" w:rsidP="00C15661">
      <w:pPr>
        <w:spacing w:line="480" w:lineRule="auto"/>
        <w:ind w:firstLine="709"/>
        <w:rPr>
          <w:lang w:val="en-US"/>
        </w:rPr>
      </w:pPr>
      <w:r>
        <w:rPr>
          <w:lang w:val="en-US"/>
        </w:rPr>
        <w:t xml:space="preserve">Our findings show that populations under Gaussian </w:t>
      </w:r>
      <w:ins w:id="25" w:author="Nick" w:date="2020-11-06T09:12:00Z">
        <w:r w:rsidR="00BC3910">
          <w:rPr>
            <w:lang w:val="en-US"/>
          </w:rPr>
          <w:t>(High mutation</w:t>
        </w:r>
      </w:ins>
      <w:ins w:id="26" w:author="Nick" w:date="2020-11-06T09:13:00Z">
        <w:r w:rsidR="00BC3910">
          <w:rPr>
            <w:lang w:val="en-US"/>
          </w:rPr>
          <w:t xml:space="preserve"> rate</w:t>
        </w:r>
      </w:ins>
      <w:ins w:id="27" w:author="Nick" w:date="2020-11-06T09:12:00Z">
        <w:r w:rsidR="00BC3910">
          <w:rPr>
            <w:lang w:val="en-US"/>
          </w:rPr>
          <w:t xml:space="preserve">, weak selection) </w:t>
        </w:r>
      </w:ins>
      <w:r>
        <w:rPr>
          <w:lang w:val="en-US"/>
        </w:rPr>
        <w:t>or House-of-Cards</w:t>
      </w:r>
      <w:ins w:id="28" w:author="Nick" w:date="2020-11-06T09:13:00Z">
        <w:r w:rsidR="00BC3910">
          <w:rPr>
            <w:lang w:val="en-US"/>
          </w:rPr>
          <w:t xml:space="preserve"> (Low mutation rates, strong selection)</w:t>
        </w:r>
      </w:ins>
      <w:r>
        <w:rPr>
          <w:lang w:val="en-US"/>
        </w:rPr>
        <w:t xml:space="preserve"> models can adapt to fitness optima under stabilizing selection, however the chance of doing so is quite low (a maximum of 16.1% of House-of-Cards populations reached </w:t>
      </w:r>
      <w:r w:rsidR="00BE099B">
        <w:rPr>
          <w:lang w:val="en-US"/>
        </w:rPr>
        <w:t xml:space="preserve">distances </w:t>
      </w:r>
      <w:del w:id="29" w:author="Nick" w:date="2020-11-06T09:14:00Z">
        <w:r w:rsidR="00BE099B" w:rsidDel="00BC3910">
          <w:rPr>
            <w:lang w:val="en-US"/>
          </w:rPr>
          <w:delText>close to the optimum</w:delText>
        </w:r>
      </w:del>
      <w:ins w:id="30" w:author="Nick" w:date="2020-11-06T09:14:00Z">
        <w:r w:rsidR="00BC3910">
          <w:rPr>
            <w:lang w:val="en-US"/>
          </w:rPr>
          <w:t>within the adapted space</w:t>
        </w:r>
      </w:ins>
      <w:ins w:id="31" w:author="Nick" w:date="2020-11-06T09:13:00Z">
        <w:r w:rsidR="00BC3910">
          <w:rPr>
            <w:lang w:val="en-US"/>
          </w:rPr>
          <w:t xml:space="preserve"> – mention Gaussian</w:t>
        </w:r>
      </w:ins>
      <w:r w:rsidR="007361D7">
        <w:rPr>
          <w:lang w:val="en-US"/>
        </w:rPr>
        <w:t>; Fig. 4A</w:t>
      </w:r>
      <w:r w:rsidR="00BE099B">
        <w:rPr>
          <w:lang w:val="en-US"/>
        </w:rPr>
        <w:t xml:space="preserve">). Hence, maladaptation seems quite common, at least under a population size of 8000 and the </w:t>
      </w:r>
      <w:ins w:id="32" w:author="Nick" w:date="2020-11-06T09:15:00Z">
        <w:r w:rsidR="00BC3910">
          <w:rPr>
            <w:lang w:val="en-US"/>
          </w:rPr>
          <w:t xml:space="preserve">associated </w:t>
        </w:r>
      </w:ins>
      <w:r w:rsidR="00BE099B">
        <w:rPr>
          <w:lang w:val="en-US"/>
        </w:rPr>
        <w:t>levels of drift</w:t>
      </w:r>
      <w:del w:id="33" w:author="Nick" w:date="2020-11-06T09:15:00Z">
        <w:r w:rsidR="00BE099B" w:rsidDel="00BC3910">
          <w:rPr>
            <w:lang w:val="en-US"/>
          </w:rPr>
          <w:delText xml:space="preserve"> associated with that</w:delText>
        </w:r>
      </w:del>
      <w:r w:rsidR="00BE099B">
        <w:rPr>
          <w:lang w:val="en-US"/>
        </w:rPr>
        <w:t>. This supports previous predictions of maladaptation prevalence</w:t>
      </w:r>
      <w:r w:rsidR="007361D7">
        <w:rPr>
          <w:lang w:val="en-US"/>
        </w:rPr>
        <w:t>:</w:t>
      </w:r>
      <w:r w:rsidR="00BE099B">
        <w:rPr>
          <w:lang w:val="en-US"/>
        </w:rPr>
        <w:t xml:space="preserve"> maladaptation should be common given the </w:t>
      </w:r>
      <w:r w:rsidR="007361D7">
        <w:rPr>
          <w:lang w:val="en-US"/>
        </w:rPr>
        <w:t>capacities of selection, drift</w:t>
      </w:r>
      <w:r w:rsidR="00BE099B">
        <w:rPr>
          <w:lang w:val="en-US"/>
        </w:rPr>
        <w:t xml:space="preserve"> </w:t>
      </w:r>
      <w:r w:rsidR="007361D7">
        <w:rPr>
          <w:lang w:val="en-US"/>
        </w:rPr>
        <w:t xml:space="preserve">and inbreeding depression to </w:t>
      </w:r>
      <w:r w:rsidR="00BE099B">
        <w:rPr>
          <w:lang w:val="en-US"/>
        </w:rPr>
        <w:t xml:space="preserve">remove additive variation, and hence the ability of populations to respond quickly to environmental changes </w: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 </w:instrTex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EN.CITE.DATA </w:instrText>
      </w:r>
      <w:r w:rsidR="00BE099B">
        <w:rPr>
          <w:lang w:val="en-US"/>
        </w:rPr>
      </w:r>
      <w:r w:rsidR="00BE099B">
        <w:rPr>
          <w:lang w:val="en-US"/>
        </w:rPr>
        <w:fldChar w:fldCharType="end"/>
      </w:r>
      <w:r w:rsidR="00BE099B">
        <w:rPr>
          <w:lang w:val="en-US"/>
        </w:rPr>
      </w:r>
      <w:r w:rsidR="00BE099B">
        <w:rPr>
          <w:lang w:val="en-US"/>
        </w:rPr>
        <w:fldChar w:fldCharType="separate"/>
      </w:r>
      <w:r w:rsidR="00BE099B">
        <w:rPr>
          <w:noProof/>
          <w:lang w:val="en-US"/>
        </w:rPr>
        <w:t>(</w:t>
      </w:r>
      <w:r w:rsidR="00BE099B" w:rsidRPr="00BE099B">
        <w:rPr>
          <w:smallCaps/>
          <w:noProof/>
          <w:lang w:val="en-US"/>
        </w:rPr>
        <w:t>Crespi</w:t>
      </w:r>
      <w:r w:rsidR="00BE099B">
        <w:rPr>
          <w:noProof/>
          <w:lang w:val="en-US"/>
        </w:rPr>
        <w:t xml:space="preserve"> 2000; </w:t>
      </w:r>
      <w:r w:rsidR="00BE099B" w:rsidRPr="00BE099B">
        <w:rPr>
          <w:smallCaps/>
          <w:noProof/>
          <w:lang w:val="en-US"/>
        </w:rPr>
        <w:lastRenderedPageBreak/>
        <w:t>Aguirre</w:t>
      </w:r>
      <w:r w:rsidR="00BE099B" w:rsidRPr="00BE099B">
        <w:rPr>
          <w:i/>
          <w:noProof/>
          <w:lang w:val="en-US"/>
        </w:rPr>
        <w:t xml:space="preserve"> et al.</w:t>
      </w:r>
      <w:r w:rsidR="00BE099B">
        <w:rPr>
          <w:noProof/>
          <w:lang w:val="en-US"/>
        </w:rPr>
        <w:t xml:space="preserve"> 2014; </w:t>
      </w:r>
      <w:r w:rsidR="00BE099B" w:rsidRPr="00BE099B">
        <w:rPr>
          <w:smallCaps/>
          <w:noProof/>
          <w:lang w:val="en-US"/>
        </w:rPr>
        <w:t>Brady</w:t>
      </w:r>
      <w:r w:rsidR="00BE099B" w:rsidRPr="00BE099B">
        <w:rPr>
          <w:i/>
          <w:noProof/>
          <w:lang w:val="en-US"/>
        </w:rPr>
        <w:t xml:space="preserve"> et al.</w:t>
      </w:r>
      <w:r w:rsidR="00BE099B">
        <w:rPr>
          <w:noProof/>
          <w:lang w:val="en-US"/>
        </w:rPr>
        <w:t xml:space="preserve"> 2019)</w:t>
      </w:r>
      <w:r w:rsidR="00BE099B">
        <w:rPr>
          <w:lang w:val="en-US"/>
        </w:rPr>
        <w:fldChar w:fldCharType="end"/>
      </w:r>
      <w:r w:rsidR="00BE099B">
        <w:rPr>
          <w:lang w:val="en-US"/>
        </w:rPr>
        <w:t xml:space="preserve">. </w:t>
      </w:r>
      <w:r w:rsidR="007361D7">
        <w:rPr>
          <w:lang w:val="en-US"/>
        </w:rPr>
        <w:t>Among maladapted populations, House-of-Cards and Gaussian models had high variability in their final distance to the optimum (Fig. 4A), comparable to null models. In these populations, drift is likely to overcome selection strength; a result of a drift</w:t>
      </w:r>
      <w:r w:rsidR="00751F19">
        <w:rPr>
          <w:lang w:val="en-US"/>
        </w:rPr>
        <w:t>-</w:t>
      </w:r>
      <w:r w:rsidR="007361D7">
        <w:rPr>
          <w:lang w:val="en-US"/>
        </w:rPr>
        <w:t xml:space="preserve">barrier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sidR="007361D7">
        <w:rPr>
          <w:lang w:val="en-US"/>
        </w:rPr>
        <w:t xml:space="preserve">. </w:t>
      </w:r>
    </w:p>
    <w:p w14:paraId="53EFE78C" w14:textId="7234DE5D" w:rsidR="00E01048" w:rsidRDefault="00B27D9F" w:rsidP="00C15661">
      <w:pPr>
        <w:spacing w:line="480" w:lineRule="auto"/>
        <w:ind w:firstLine="709"/>
      </w:pPr>
      <w:r>
        <w:rPr>
          <w:lang w:val="en-US"/>
        </w:rPr>
        <w:t>Drift</w:t>
      </w:r>
      <w:r w:rsidR="00751F19">
        <w:rPr>
          <w:lang w:val="en-US"/>
        </w:rPr>
        <w:t>-</w:t>
      </w:r>
      <w:r>
        <w:rPr>
          <w:lang w:val="en-US"/>
        </w:rPr>
        <w:t xml:space="preserve">barriers arise when weakly selected loci are unable to overcome the strength of drift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Pr>
          <w:lang w:val="en-US"/>
        </w:rPr>
        <w:t xml:space="preserve"> </w:t>
      </w:r>
      <w:r w:rsidR="009E48A6">
        <w:rPr>
          <w:lang w:val="en-US"/>
        </w:rPr>
        <w:fldChar w:fldCharType="begin"/>
      </w:r>
      <w:r w:rsidR="009E48A6">
        <w:rPr>
          <w:lang w:val="en-US"/>
        </w:rPr>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Pr>
          <w:lang w:val="en-US"/>
        </w:rPr>
        <w:t xml:space="preserve">. </w:t>
      </w:r>
      <w:r w:rsidR="00F063E5">
        <w:rPr>
          <w:lang w:val="en-US"/>
        </w:rPr>
        <w:t xml:space="preserve">This problem is especially prevalent in small populations where drift is expected to dominate, however large populations can also experience this if these loci are weak enough </w: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 </w:instrTex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EN.CITE.DATA </w:instrText>
      </w:r>
      <w:r w:rsidR="009E48A6">
        <w:rPr>
          <w:lang w:val="en-US"/>
        </w:rPr>
      </w:r>
      <w:r w:rsidR="009E48A6">
        <w:rPr>
          <w:lang w:val="en-US"/>
        </w:rPr>
        <w:fldChar w:fldCharType="end"/>
      </w:r>
      <w:r w:rsidR="009E48A6">
        <w:rPr>
          <w:lang w:val="en-US"/>
        </w:rPr>
      </w:r>
      <w:r w:rsidR="009E48A6">
        <w:rPr>
          <w:lang w:val="en-US"/>
        </w:rPr>
        <w:fldChar w:fldCharType="separate"/>
      </w:r>
      <w:r w:rsidR="009E48A6">
        <w:rPr>
          <w:noProof/>
          <w:lang w:val="en-US"/>
        </w:rPr>
        <w:t>(</w:t>
      </w:r>
      <w:r w:rsidR="009E48A6" w:rsidRPr="009E48A6">
        <w:rPr>
          <w:smallCaps/>
          <w:noProof/>
          <w:lang w:val="en-US"/>
        </w:rPr>
        <w:t>Lynch</w:t>
      </w:r>
      <w:r w:rsidR="009E48A6">
        <w:rPr>
          <w:noProof/>
          <w:lang w:val="en-US"/>
        </w:rPr>
        <w:t xml:space="preserve"> 2010; </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sidR="00F063E5">
        <w:rPr>
          <w:lang w:val="en-US"/>
        </w:rPr>
        <w:t xml:space="preserve">. </w:t>
      </w:r>
      <w:r>
        <w:rPr>
          <w:lang w:val="en-US"/>
        </w:rPr>
        <w:t xml:space="preserve">Evidence for these barriers are scarce in natural populations, however Gardon et al. </w:t>
      </w:r>
      <w:r w:rsidR="009E48A6">
        <w:rPr>
          <w:lang w:val="en-US"/>
        </w:rPr>
        <w:fldChar w:fldCharType="begin"/>
      </w:r>
      <w:r w:rsidR="009E48A6">
        <w:rPr>
          <w:lang w:val="en-US"/>
        </w:rPr>
        <w:instrText xml:space="preserve"> ADDIN EN.CITE &lt;EndNote&gt;&lt;Cite ExcludeAuth="1"&gt;&lt;Author&gt;Gardon&lt;/Author&gt;&lt;Year&gt;2020&lt;/Year&gt;&lt;RecNum&gt;181&lt;/RecNum&gt;&lt;DisplayText&gt;(2020)&lt;/DisplayText&gt;&lt;record&gt;&lt;rec-number&gt;181&lt;/rec-number&gt;&lt;foreign-keys&gt;&lt;key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(2020)</w:t>
      </w:r>
      <w:r w:rsidR="009E48A6">
        <w:rPr>
          <w:lang w:val="en-US"/>
        </w:rPr>
        <w:fldChar w:fldCharType="end"/>
      </w:r>
      <w:r>
        <w:rPr>
          <w:lang w:val="en-US"/>
        </w:rPr>
        <w:t xml:space="preserve"> found </w:t>
      </w:r>
      <w:r w:rsidR="00F063E5">
        <w:rPr>
          <w:lang w:val="en-US"/>
        </w:rPr>
        <w:t xml:space="preserve">evidence for relaxed selection in </w:t>
      </w:r>
      <w:r w:rsidR="00567D77">
        <w:rPr>
          <w:lang w:val="en-US"/>
        </w:rPr>
        <w:t xml:space="preserve">genes </w:t>
      </w:r>
      <w:r w:rsidR="00F063E5">
        <w:rPr>
          <w:lang w:val="en-US"/>
        </w:rPr>
        <w:t xml:space="preserve">inherited from </w:t>
      </w:r>
      <w:r w:rsidR="00567D77">
        <w:rPr>
          <w:lang w:val="en-US"/>
        </w:rPr>
        <w:t>small ancestral clades in</w:t>
      </w:r>
      <w:r w:rsidR="00F063E5">
        <w:rPr>
          <w:lang w:val="en-US"/>
        </w:rPr>
        <w:t xml:space="preserve"> </w:t>
      </w:r>
      <w:r>
        <w:rPr>
          <w:i/>
          <w:iCs/>
        </w:rPr>
        <w:t>Prochlorococcus marinus</w:t>
      </w:r>
      <w:r w:rsidR="008E7594">
        <w:rPr>
          <w:iCs/>
        </w:rPr>
        <w:t>, a marine cyanobacterium</w:t>
      </w:r>
      <w:r w:rsidR="00567D77">
        <w:rPr>
          <w:i/>
          <w:iCs/>
        </w:rPr>
        <w:t xml:space="preserve">. </w:t>
      </w:r>
      <w:r w:rsidR="00567D77">
        <w:t xml:space="preserve">In comparison, evidence for strong negative selection was found in more recent genes, arising in the much larger derived population </w:t>
      </w:r>
      <w:r w:rsidR="009E48A6">
        <w:fldChar w:fldCharType="begin"/>
      </w:r>
      <w:r w:rsidR="009E48A6">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fldChar w:fldCharType="separate"/>
      </w:r>
      <w:r w:rsidR="009E48A6">
        <w:rPr>
          <w:noProof/>
        </w:rPr>
        <w:t>(</w:t>
      </w:r>
      <w:r w:rsidR="009E48A6" w:rsidRPr="009E48A6">
        <w:rPr>
          <w:smallCaps/>
          <w:noProof/>
        </w:rPr>
        <w:t>Gardon</w:t>
      </w:r>
      <w:r w:rsidR="009E48A6" w:rsidRPr="009E48A6">
        <w:rPr>
          <w:i/>
          <w:noProof/>
        </w:rPr>
        <w:t xml:space="preserve"> et al.</w:t>
      </w:r>
      <w:r w:rsidR="009E48A6">
        <w:rPr>
          <w:noProof/>
        </w:rPr>
        <w:t xml:space="preserve"> 2020)</w:t>
      </w:r>
      <w:r w:rsidR="009E48A6">
        <w:fldChar w:fldCharType="end"/>
      </w:r>
      <w:r w:rsidR="00567D77">
        <w:t>.</w:t>
      </w:r>
      <w:r w:rsidR="00C67E19">
        <w:t xml:space="preserve"> The large variability in distances from the optimum in maladapted populations here is analogous to Gardon’s findings</w:t>
      </w:r>
      <w:r w:rsidR="00751F19">
        <w:t xml:space="preserve">, indicating strong drift among both House-of-Cards and Gaussian </w:t>
      </w:r>
      <w:r w:rsidR="00E01048">
        <w:t>populations</w:t>
      </w:r>
      <w:r w:rsidR="00C67E19">
        <w:t xml:space="preserve">. Since most traits are well adapted </w:t>
      </w:r>
      <w:r w:rsidR="009E48A6">
        <w:fldChar w:fldCharType="begin"/>
      </w:r>
      <w:r w:rsidR="009E48A6">
        <w:instrText xml:space="preserve"> ADDIN EN.CITE &lt;EndNote&gt;&lt;Cite&gt;&lt;Author&gt;Orr&lt;/Author&gt;&lt;Year&gt;1998&lt;/Year&gt;&lt;RecNum&gt;182&lt;/RecNum&gt;&lt;DisplayText&gt;(&lt;style face="smallcaps"&gt;Orr&lt;/style&gt; 1998)&lt;/DisplayText&gt;&lt;record&gt;&lt;rec-number&gt;182&lt;/rec-number&gt;&lt;foreign-keys&gt;&lt;key app="EN" db-id="5ppvfvtxcxr5xnew0zqvex91vs0vv2wxd90d" timestamp="1604387209"&gt;182&lt;/key&gt;&lt;/foreign-keys&gt;&lt;ref-type name="Journal Article"&gt;17&lt;/ref-type&gt;&lt;contributors&gt;&lt;authors&gt;&lt;author&gt;Orr, H. A.&lt;/author&gt;&lt;/authors&gt;&lt;/contributors&gt;&lt;auth-address&gt;Department of Biology, University of Rochester, Rochester, New York, 14627.&lt;/auth-address&gt;&lt;titles&gt;&lt;title&gt;The Population Genetics of Adaptation: The Distribution of Factors Fixed during Adaptive Evolution&lt;/title&gt;&lt;secondary-title&gt;Evolution&lt;/secondary-title&gt;&lt;/titles&gt;&lt;periodical&gt;&lt;full-title&gt;Evolution&lt;/full-title&gt;&lt;/periodical&gt;&lt;pages&gt;935-949&lt;/pages&gt;&lt;volume&gt;52&lt;/volume&gt;&lt;number&gt;4&lt;/number&gt;&lt;keywords&gt;&lt;keyword&gt;Adaptation&lt;/keyword&gt;&lt;keyword&gt;Fisher&amp;apos;s model&lt;/keyword&gt;&lt;keyword&gt;natural selection&lt;/keyword&gt;&lt;keyword&gt;phenotypic evolution&lt;/keyword&gt;&lt;keyword&gt;quantitative trait locus&lt;/keyword&gt;&lt;/keywords&gt;&lt;dates&gt;&lt;year&gt;1998&lt;/year&gt;&lt;pub-dates&gt;&lt;date&gt;Aug&lt;/date&gt;&lt;/pub-dates&gt;&lt;/dates&gt;&lt;isbn&gt;1558-5646 (Electronic)&amp;#xD;0014-3820 (Linking)&lt;/isbn&gt;&lt;accession-num&gt;28565213&lt;/accession-num&gt;&lt;urls&gt;&lt;related-urls&gt;&lt;url&gt;https://www.ncbi.nlm.nih.gov/pubmed/28565213&lt;/url&gt;&lt;/related-urls&gt;&lt;/urls&gt;&lt;electronic-resource-num&gt;10.1111/j.1558-5646.1998.tb01823.x&lt;/electronic-resource-num&gt;&lt;/record&gt;&lt;/Cite&gt;&lt;/EndNote&gt;</w:instrText>
      </w:r>
      <w:r w:rsidR="009E48A6">
        <w:fldChar w:fldCharType="separate"/>
      </w:r>
      <w:r w:rsidR="009E48A6">
        <w:rPr>
          <w:noProof/>
        </w:rPr>
        <w:t>(</w:t>
      </w:r>
      <w:r w:rsidR="009E48A6" w:rsidRPr="009E48A6">
        <w:rPr>
          <w:smallCaps/>
          <w:noProof/>
        </w:rPr>
        <w:t>Orr</w:t>
      </w:r>
      <w:r w:rsidR="009E48A6">
        <w:rPr>
          <w:noProof/>
        </w:rPr>
        <w:t xml:space="preserve"> 1998)</w:t>
      </w:r>
      <w:r w:rsidR="009E48A6">
        <w:fldChar w:fldCharType="end"/>
      </w:r>
      <w:r w:rsidR="00C67E19">
        <w:t>, this suggests that selection must be reasonably strong to drive populations away from mildly maladapted phenotypes</w:t>
      </w:r>
      <w:r w:rsidR="00751F19">
        <w:t>, particularly if population sizes are small</w:t>
      </w:r>
      <w:r w:rsidR="00C67E19">
        <w:t xml:space="preserve">. </w:t>
      </w:r>
    </w:p>
    <w:p w14:paraId="18D5BC62" w14:textId="3FE005A4" w:rsidR="00C15661" w:rsidRDefault="00751F19" w:rsidP="00C15661">
      <w:pPr>
        <w:spacing w:line="480" w:lineRule="auto"/>
        <w:ind w:firstLine="709"/>
      </w:pPr>
      <w:r>
        <w:t>Even among adapted populations, the effect of the drift-barrier might be pronounced in future responses to selection</w:t>
      </w:r>
      <w:r w:rsidR="00E01048">
        <w:t>.</w:t>
      </w:r>
      <w:r>
        <w:t xml:space="preserve"> Houle </w:t>
      </w:r>
      <w:r w:rsidR="009E48A6">
        <w:fldChar w:fldCharType="begin"/>
      </w:r>
      <w:r w:rsidR="009E48A6">
        <w:instrText xml:space="preserve"> ADDIN EN.CITE &lt;EndNote&gt;&lt;Cite ExcludeAuth="1"&gt;&lt;Author&gt;Houle&lt;/Author&gt;&lt;Year&gt;1998&lt;/Year&gt;&lt;RecNum&gt;163&lt;/RecNum&gt;&lt;DisplayText&gt;(1998)&lt;/DisplayText&gt;&lt;record&gt;&lt;rec-number&gt;163&lt;/rec-number&gt;&lt;foreign-keys&gt;&lt;key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9E48A6">
        <w:fldChar w:fldCharType="separate"/>
      </w:r>
      <w:r w:rsidR="009E48A6">
        <w:rPr>
          <w:noProof/>
        </w:rPr>
        <w:t>(1998)</w:t>
      </w:r>
      <w:r w:rsidR="009E48A6">
        <w:fldChar w:fldCharType="end"/>
      </w:r>
      <w:r>
        <w:t xml:space="preserve"> pointed out that selection can cause spatial variation in N</w:t>
      </w:r>
      <w:r>
        <w:rPr>
          <w:vertAlign w:val="subscript"/>
        </w:rPr>
        <w:t>e</w:t>
      </w:r>
      <w:r>
        <w:t xml:space="preserve"> across the genome by removing genetic variation, </w:t>
      </w:r>
      <w:commentRangeStart w:id="34"/>
      <w:r>
        <w:t xml:space="preserve">the key to initial responses to selection </w:t>
      </w:r>
      <w:commentRangeEnd w:id="34"/>
      <w:r w:rsidR="00BC3910">
        <w:rPr>
          <w:rStyle w:val="CommentReference"/>
        </w:rPr>
        <w:commentReference w:id="34"/>
      </w:r>
      <w:r w:rsidR="009E48A6">
        <w:fldChar w:fldCharType="begin"/>
      </w:r>
      <w:r w:rsidR="009E48A6">
        <w:instrText xml:space="preserve"> ADDIN EN.CITE &lt;EndNote&gt;&lt;Cite&gt;&lt;Author&gt;Agashe&lt;/Author&gt;&lt;Year&gt;2011&lt;/Year&gt;&lt;RecNum&gt;167&lt;/RecNum&gt;&lt;DisplayText&gt;(&lt;style face="smallcaps"&gt;Agashe&lt;/style&gt;&lt;style face="italic"&gt; et al.&lt;/style&gt; 2011)&lt;/DisplayText&gt;&lt;record&gt;&lt;rec-number&gt;167&lt;/rec-number&gt;&lt;foreign-keys&gt;&lt;key app="EN" db-id="5ppvfvtxcxr5xnew0zqvex91vs0vv2wxd90d" timestamp="1603694202"&gt;167&lt;/key&gt;&lt;/foreign-keys&gt;&lt;ref-type name="Journal Article"&gt;17&lt;/ref-type&gt;&lt;contributors&gt;&lt;authors&gt;&lt;author&gt;Agashe, D.&lt;/author&gt;&lt;author&gt;Falk, J. J.&lt;/author&gt;&lt;author&gt;Bolnick, D. I.&lt;/author&gt;&lt;/authors&gt;&lt;/contributors&gt;&lt;auth-address&gt;Section of Integrative Biology, University of Texas at Austin, 1 University Station, C0930, Austin, Texas 78712, USA. dagashe@oeb.harvard.edu&lt;/auth-address&gt;&lt;titles&gt;&lt;title&gt;Effects of founding genetic variation on adaptation to a novel resource&lt;/title&gt;&lt;secondary-title&gt;Evolution&lt;/secondary-title&gt;&lt;/titles&gt;&lt;periodical&gt;&lt;full-title&gt;Evolution&lt;/full-title&gt;&lt;/periodical&gt;&lt;pages&gt;2481-91&lt;/pages&gt;&lt;volume&gt;65&lt;/volume&gt;&lt;number&gt;9&lt;/number&gt;&lt;edition&gt;2011/09/03&lt;/edition&gt;&lt;keywords&gt;&lt;keyword&gt;Animals&lt;/keyword&gt;&lt;keyword&gt;Biological Evolution&lt;/keyword&gt;&lt;keyword&gt;Ecosystem&lt;/keyword&gt;&lt;keyword&gt;*Extinction, Biological&lt;/keyword&gt;&lt;keyword&gt;Feeding Behavior&lt;/keyword&gt;&lt;keyword&gt;Female&lt;/keyword&gt;&lt;keyword&gt;Genetic Fitness&lt;/keyword&gt;&lt;keyword&gt;Genetic Variation&lt;/keyword&gt;&lt;keyword&gt;Male&lt;/keyword&gt;&lt;keyword&gt;Population Dynamics&lt;/keyword&gt;&lt;keyword&gt;Selection, Genetic&lt;/keyword&gt;&lt;keyword&gt;Tribolium/*genetics/physiology&lt;/keyword&gt;&lt;keyword&gt;Triticum&lt;/keyword&gt;&lt;keyword&gt;Zea mays&lt;/keyword&gt;&lt;/keywords&gt;&lt;dates&gt;&lt;year&gt;2011&lt;/year&gt;&lt;pub-dates&gt;&lt;date&gt;Sep&lt;/date&gt;&lt;/pub-dates&gt;&lt;/dates&gt;&lt;isbn&gt;1558-5646 (Electronic)&amp;#xD;0014-3820 (Linking)&lt;/isbn&gt;&lt;accession-num&gt;21884051&lt;/accession-num&gt;&lt;urls&gt;&lt;related-urls&gt;&lt;url&gt;https://www.ncbi.nlm.nih.gov/pubmed/21884051&lt;/url&gt;&lt;/related-urls&gt;&lt;/urls&gt;&lt;electronic-resource-num&gt;10.1111/j.1558-5646.2011.01307.x&lt;/electronic-resource-num&gt;&lt;/record&gt;&lt;/Cite&gt;&lt;/EndNote&gt;</w:instrText>
      </w:r>
      <w:r w:rsidR="009E48A6">
        <w:fldChar w:fldCharType="separate"/>
      </w:r>
      <w:r w:rsidR="009E48A6">
        <w:rPr>
          <w:noProof/>
        </w:rPr>
        <w:t>(</w:t>
      </w:r>
      <w:r w:rsidR="009E48A6" w:rsidRPr="009E48A6">
        <w:rPr>
          <w:smallCaps/>
          <w:noProof/>
        </w:rPr>
        <w:t>Agashe</w:t>
      </w:r>
      <w:r w:rsidR="009E48A6" w:rsidRPr="009E48A6">
        <w:rPr>
          <w:i/>
          <w:noProof/>
        </w:rPr>
        <w:t xml:space="preserve"> et al.</w:t>
      </w:r>
      <w:r w:rsidR="009E48A6">
        <w:rPr>
          <w:noProof/>
        </w:rPr>
        <w:t xml:space="preserve"> 2011)</w:t>
      </w:r>
      <w:r w:rsidR="009E48A6">
        <w:fldChar w:fldCharType="end"/>
      </w:r>
      <w:r>
        <w:t xml:space="preserve">. </w:t>
      </w:r>
      <w:r w:rsidR="00EE13E5">
        <w:t xml:space="preserve">While the strength of selection seems necessary for </w:t>
      </w:r>
      <w:r w:rsidR="00C15661">
        <w:t xml:space="preserve">driving adaptation past drift-barriers, </w:t>
      </w:r>
      <w:r w:rsidR="00C67E19">
        <w:t xml:space="preserve">we found no significant difference in the number of House-of-Cards (strong selection) and Gaussian (weak selection) </w:t>
      </w:r>
      <w:r w:rsidR="00C15661">
        <w:t>populations</w:t>
      </w:r>
      <w:r w:rsidR="00C67E19">
        <w:t xml:space="preserve"> that reached the optimum. </w:t>
      </w:r>
      <w:r w:rsidR="00C15661">
        <w:t>Selection</w:t>
      </w:r>
      <w:r>
        <w:t xml:space="preserve"> </w:t>
      </w:r>
      <w:r w:rsidR="00C15661">
        <w:t xml:space="preserve">alone </w:t>
      </w:r>
      <w:r>
        <w:t xml:space="preserve">is </w:t>
      </w:r>
      <w:r>
        <w:lastRenderedPageBreak/>
        <w:t xml:space="preserve">not enough: </w:t>
      </w:r>
      <w:r w:rsidR="00C15661">
        <w:t xml:space="preserve">mutational input </w:t>
      </w:r>
      <w:r w:rsidR="00290F24">
        <w:t xml:space="preserve">must provide the variation for selection to act on without swamping the population with strongly deleterious large-effect alleles </w: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 </w:instrTex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Fisher</w:t>
      </w:r>
      <w:r w:rsidR="009E48A6">
        <w:rPr>
          <w:noProof/>
        </w:rPr>
        <w:t xml:space="preserve"> 1930; </w:t>
      </w:r>
      <w:r w:rsidR="009E48A6" w:rsidRPr="009E48A6">
        <w:rPr>
          <w:smallCaps/>
          <w:noProof/>
        </w:rPr>
        <w:t>Franssen</w:t>
      </w:r>
      <w:r w:rsidR="009E48A6" w:rsidRPr="009E48A6">
        <w:rPr>
          <w:i/>
          <w:noProof/>
        </w:rPr>
        <w:t xml:space="preserve"> et al.</w:t>
      </w:r>
      <w:r w:rsidR="009E48A6">
        <w:rPr>
          <w:noProof/>
        </w:rPr>
        <w:t xml:space="preserve"> 2017)</w:t>
      </w:r>
      <w:r w:rsidR="009E48A6">
        <w:fldChar w:fldCharType="end"/>
      </w:r>
      <w:r w:rsidR="00290F24">
        <w:t xml:space="preserve">. </w:t>
      </w:r>
    </w:p>
    <w:p w14:paraId="5E04528B" w14:textId="0048731A" w:rsidR="00290F24" w:rsidRPr="00E42B5E" w:rsidRDefault="00290F24" w:rsidP="00E42B5E">
      <w:pPr>
        <w:spacing w:line="480" w:lineRule="auto"/>
        <w:ind w:firstLine="709"/>
        <w:rPr>
          <w:lang w:val="en-US"/>
        </w:rPr>
      </w:pPr>
      <w:r>
        <w:t xml:space="preserve">In tandem with selection strength, mutation rate defines the differences between Gaussian and House-of-Cards models </w:t>
      </w:r>
      <w:r w:rsidR="009E48A6">
        <w:fldChar w:fldCharType="begin"/>
      </w:r>
      <w:r w:rsidR="009E48A6">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fldChar w:fldCharType="separate"/>
      </w:r>
      <w:r w:rsidR="009E48A6">
        <w:rPr>
          <w:noProof/>
        </w:rPr>
        <w:t>(</w:t>
      </w:r>
      <w:r w:rsidR="009E48A6" w:rsidRPr="009E48A6">
        <w:rPr>
          <w:smallCaps/>
          <w:noProof/>
        </w:rPr>
        <w:t>Walsh and Lynch</w:t>
      </w:r>
      <w:r w:rsidR="009E48A6">
        <w:rPr>
          <w:noProof/>
        </w:rPr>
        <w:t xml:space="preserve"> 2018)</w:t>
      </w:r>
      <w:r w:rsidR="009E48A6">
        <w:fldChar w:fldCharType="end"/>
      </w:r>
      <w:r>
        <w:t xml:space="preserve">. Gaussian models have higher mutation rates relative to selection strength </w:t>
      </w:r>
      <w:r w:rsidR="009E48A6">
        <w:fldChar w:fldCharType="begin"/>
      </w:r>
      <w:r w:rsidR="009E48A6">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9E48A6">
        <w:fldChar w:fldCharType="separate"/>
      </w:r>
      <w:r w:rsidR="009E48A6">
        <w:rPr>
          <w:noProof/>
        </w:rPr>
        <w:t>(</w:t>
      </w:r>
      <w:r w:rsidR="009E48A6" w:rsidRPr="009E48A6">
        <w:rPr>
          <w:smallCaps/>
          <w:noProof/>
        </w:rPr>
        <w:t>Lande</w:t>
      </w:r>
      <w:r w:rsidR="009E48A6">
        <w:rPr>
          <w:noProof/>
        </w:rPr>
        <w:t xml:space="preserve"> 1975)</w:t>
      </w:r>
      <w:r w:rsidR="009E48A6">
        <w:fldChar w:fldCharType="end"/>
      </w:r>
      <w:r>
        <w:t xml:space="preserve">. </w:t>
      </w:r>
      <w:r w:rsidR="00E42B5E">
        <w:t>This raises the expectation that Gaussian models should</w:t>
      </w:r>
      <w:r>
        <w:t xml:space="preserve"> maintain more variability following adaptation and carry more mutations of small effect</w:t>
      </w:r>
      <w:r w:rsidR="00AF038D">
        <w:t xml:space="preserve"> </w: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 </w:instrTex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Hodgins-Davis</w:t>
      </w:r>
      <w:r w:rsidR="009E48A6" w:rsidRPr="009E48A6">
        <w:rPr>
          <w:i/>
          <w:noProof/>
        </w:rPr>
        <w:t xml:space="preserve"> et al.</w:t>
      </w:r>
      <w:r w:rsidR="009E48A6">
        <w:rPr>
          <w:noProof/>
        </w:rPr>
        <w:t xml:space="preserve"> 2015; </w:t>
      </w:r>
      <w:r w:rsidR="009E48A6" w:rsidRPr="009E48A6">
        <w:rPr>
          <w:smallCaps/>
          <w:noProof/>
        </w:rPr>
        <w:t>Walsh and Lynch</w:t>
      </w:r>
      <w:r w:rsidR="009E48A6">
        <w:rPr>
          <w:noProof/>
        </w:rPr>
        <w:t xml:space="preserve"> 2018)</w:t>
      </w:r>
      <w:r w:rsidR="009E48A6">
        <w:fldChar w:fldCharType="end"/>
      </w:r>
      <w:r>
        <w:t xml:space="preserve">. </w:t>
      </w:r>
      <w:commentRangeStart w:id="35"/>
      <w:r>
        <w:t xml:space="preserve">This is contrasted by the House-of-Cards model which is defined by strong selection and low mutation rates, leading to more intermediate sized effects being the most common to increase in frequency in the population </w:t>
      </w:r>
      <w:commentRangeEnd w:id="35"/>
      <w:r w:rsidR="00BC3910">
        <w:rPr>
          <w:rStyle w:val="CommentReference"/>
        </w:rPr>
        <w:commentReference w:id="35"/>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 </w:instrTex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Hodgins-Davis</w:t>
      </w:r>
      <w:r w:rsidR="009E48A6" w:rsidRPr="009E48A6">
        <w:rPr>
          <w:i/>
          <w:noProof/>
        </w:rPr>
        <w:t xml:space="preserve"> et al.</w:t>
      </w:r>
      <w:r w:rsidR="009E48A6">
        <w:rPr>
          <w:noProof/>
        </w:rPr>
        <w:t xml:space="preserve"> 2015)</w:t>
      </w:r>
      <w:r w:rsidR="009E48A6">
        <w:fldChar w:fldCharType="end"/>
      </w:r>
      <w:r>
        <w:t>.</w:t>
      </w:r>
      <w:r w:rsidR="00AF038D">
        <w:t xml:space="preserve"> The </w:t>
      </w:r>
      <w:r w:rsidR="00C06593">
        <w:t xml:space="preserve">variation in the size of </w:t>
      </w:r>
      <w:r w:rsidR="00AF038D">
        <w:t xml:space="preserve">mutational input is therefore extremely important to the </w:t>
      </w:r>
      <w:r w:rsidR="0074585A">
        <w:t>expectations</w:t>
      </w:r>
      <w:r w:rsidR="00AF038D">
        <w:t xml:space="preserve"> of these models: </w:t>
      </w:r>
      <w:r w:rsidR="00FE3E26">
        <w:t xml:space="preserve">Gaussian models are expected to function with small effect sizes, while House-of-Cards are assumed to function </w:t>
      </w:r>
      <w:r w:rsidR="00262EF3">
        <w:t xml:space="preserve">by selecting </w:t>
      </w:r>
      <w:r w:rsidR="00FE3E26">
        <w:t>moderate</w:t>
      </w:r>
      <w:r w:rsidR="00262EF3">
        <w:t>ly</w:t>
      </w:r>
      <w:r w:rsidR="00FE3E26">
        <w:t xml:space="preserve">-sized alleles </w: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 </w:instrTex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Walsh and Lynch</w:t>
      </w:r>
      <w:r w:rsidR="009E48A6">
        <w:rPr>
          <w:noProof/>
        </w:rPr>
        <w:t xml:space="preserve"> 2018)</w:t>
      </w:r>
      <w:r w:rsidR="009E48A6">
        <w:fldChar w:fldCharType="end"/>
      </w:r>
      <w:r w:rsidR="00FE3E26">
        <w:t xml:space="preserve">. Adjusting </w:t>
      </w:r>
      <w:r w:rsidR="00262EF3">
        <w:t xml:space="preserve">effect size variation has implications for the efficacy of adaptation </w:t>
      </w:r>
      <w:r w:rsidR="00C05F7B">
        <w:t>under these different models</w:t>
      </w:r>
      <w:r w:rsidR="00FE3E26">
        <w:t xml:space="preserve">, as we have shown </w:t>
      </w:r>
      <w:r w:rsidR="00262EF3">
        <w:t>Gaussian and House-of-Cards models are not equally sensitive to changes in effect size variation</w:t>
      </w:r>
      <w:r w:rsidR="00FE3E26">
        <w:rPr>
          <w:lang w:val="en-US"/>
        </w:rPr>
        <w:t xml:space="preserve">.  </w:t>
      </w:r>
    </w:p>
    <w:p w14:paraId="35D295D2" w14:textId="32D5C493" w:rsidR="00D8787D" w:rsidRDefault="00262EF3" w:rsidP="008457DA">
      <w:pPr>
        <w:spacing w:line="480" w:lineRule="auto"/>
        <w:ind w:firstLine="709"/>
        <w:rPr>
          <w:lang w:val="en-US"/>
        </w:rPr>
      </w:pPr>
      <w:r>
        <w:rPr>
          <w:lang w:val="en-US"/>
        </w:rPr>
        <w:t xml:space="preserve">House-of-Cards models </w:t>
      </w:r>
      <w:r w:rsidR="00745548">
        <w:rPr>
          <w:lang w:val="en-US"/>
        </w:rPr>
        <w:t>were</w:t>
      </w:r>
      <w:r>
        <w:rPr>
          <w:lang w:val="en-US"/>
        </w:rPr>
        <w:t xml:space="preserve"> generally robust to changes in additive effect size, with distance from the optimum, variance, and covariance remaining similar across effect size variation treatments </w:t>
      </w:r>
      <w:r w:rsidR="00300FA5">
        <w:rPr>
          <w:lang w:val="en-US"/>
        </w:rPr>
        <w:t>(Fig. 5, 6, 7)</w:t>
      </w:r>
      <w:r w:rsidR="001B672B">
        <w:rPr>
          <w:lang w:val="en-US"/>
        </w:rPr>
        <w:t xml:space="preserve">. </w:t>
      </w:r>
      <w:r>
        <w:rPr>
          <w:lang w:val="en-US"/>
        </w:rPr>
        <w:t xml:space="preserve">Gaussian models on the other hand </w:t>
      </w:r>
      <w:r w:rsidR="00745548">
        <w:rPr>
          <w:lang w:val="en-US"/>
        </w:rPr>
        <w:t>were</w:t>
      </w:r>
      <w:r>
        <w:rPr>
          <w:lang w:val="en-US"/>
        </w:rPr>
        <w:t xml:space="preserve"> perturbed by increases to mutational effects, with wider distributions, and more maladaptation occurring under high mutational variance scenarios. </w:t>
      </w:r>
      <w:r w:rsidR="00745548">
        <w:rPr>
          <w:lang w:val="en-US"/>
        </w:rPr>
        <w:t xml:space="preserve">This is due to differences in selection strengths between models. </w:t>
      </w:r>
      <w:r w:rsidR="00C05F7B">
        <w:rPr>
          <w:lang w:val="en-US"/>
        </w:rPr>
        <w:t xml:space="preserve">While at the optimum, most </w:t>
      </w:r>
      <w:r w:rsidR="00C05F7B">
        <w:rPr>
          <w:lang w:val="en-US"/>
        </w:rPr>
        <w:lastRenderedPageBreak/>
        <w:t xml:space="preserve">new mutations are deleterious under House-of-Cards models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sidR="00C05F7B">
        <w:rPr>
          <w:lang w:val="en-US"/>
        </w:rPr>
        <w:t>: the strong selective pressure on these populations leads to a constant mutational load that is unchanged by increasing mutational variance</w:t>
      </w:r>
      <w:r w:rsidR="000F1ECB">
        <w:rPr>
          <w:lang w:val="en-US"/>
        </w:rPr>
        <w:t xml:space="preserve"> (Figure 8, Table 3)</w:t>
      </w:r>
      <w:r w:rsidR="00C05F7B">
        <w:rPr>
          <w:lang w:val="en-US"/>
        </w:rPr>
        <w:t xml:space="preserve"> – new</w:t>
      </w:r>
      <w:r w:rsidR="00745548">
        <w:rPr>
          <w:lang w:val="en-US"/>
        </w:rPr>
        <w:t>, large effect</w:t>
      </w:r>
      <w:r w:rsidR="00C05F7B">
        <w:rPr>
          <w:lang w:val="en-US"/>
        </w:rPr>
        <w:t xml:space="preserve"> mutations </w:t>
      </w:r>
      <w:ins w:id="36" w:author="Nick" w:date="2020-11-06T09:19:00Z">
        <w:r w:rsidR="00BC3910">
          <w:rPr>
            <w:lang w:val="en-US"/>
          </w:rPr>
          <w:t xml:space="preserve">that move populations away from the phenotypic optimum </w:t>
        </w:r>
      </w:ins>
      <w:r w:rsidR="00C05F7B">
        <w:rPr>
          <w:lang w:val="en-US"/>
        </w:rPr>
        <w:t>are efficiently removed from the population</w:t>
      </w:r>
      <w:r w:rsidR="00745548">
        <w:rPr>
          <w:lang w:val="en-US"/>
        </w:rPr>
        <w:t xml:space="preserve"> regardless of if they are rare or common</w:t>
      </w:r>
      <w:r w:rsidR="00C05F7B">
        <w:rPr>
          <w:lang w:val="en-US"/>
        </w:rPr>
        <w:t xml:space="preserve"> (Figure 6).</w:t>
      </w:r>
      <w:r w:rsidR="00745548">
        <w:rPr>
          <w:lang w:val="en-US"/>
        </w:rPr>
        <w:t xml:space="preserve"> </w:t>
      </w:r>
      <w:r w:rsidR="00C05F7B">
        <w:rPr>
          <w:lang w:val="en-US"/>
        </w:rPr>
        <w:t xml:space="preserve">Under Gaussian models, large-effect mutations are less deleterious and more common, and so persist in greater numbers, driving increases in additive variance </w: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 </w:instrTex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EN.CITE.DATA </w:instrText>
      </w:r>
      <w:r w:rsidR="00C05F7B">
        <w:rPr>
          <w:lang w:val="en-US"/>
        </w:rPr>
      </w:r>
      <w:r w:rsidR="00C05F7B">
        <w:rPr>
          <w:lang w:val="en-US"/>
        </w:rPr>
        <w:fldChar w:fldCharType="end"/>
      </w:r>
      <w:r w:rsidR="00C05F7B">
        <w:rPr>
          <w:lang w:val="en-US"/>
        </w:rPr>
      </w:r>
      <w:r w:rsidR="00C05F7B">
        <w:rPr>
          <w:lang w:val="en-US"/>
        </w:rPr>
        <w:fldChar w:fldCharType="separate"/>
      </w:r>
      <w:r w:rsidR="00C05F7B">
        <w:rPr>
          <w:noProof/>
          <w:lang w:val="en-US"/>
        </w:rPr>
        <w:t>(</w:t>
      </w:r>
      <w:r w:rsidR="00C05F7B" w:rsidRPr="00F2743A">
        <w:rPr>
          <w:smallCaps/>
          <w:noProof/>
          <w:lang w:val="en-US"/>
        </w:rPr>
        <w:t>Hodgins-Davis</w:t>
      </w:r>
      <w:r w:rsidR="00C05F7B" w:rsidRPr="00F2743A">
        <w:rPr>
          <w:i/>
          <w:noProof/>
          <w:lang w:val="en-US"/>
        </w:rPr>
        <w:t xml:space="preserve"> et al.</w:t>
      </w:r>
      <w:r w:rsidR="00C05F7B">
        <w:rPr>
          <w:noProof/>
          <w:lang w:val="en-US"/>
        </w:rPr>
        <w:t xml:space="preserve"> 2015)</w:t>
      </w:r>
      <w:r w:rsidR="00C05F7B">
        <w:rPr>
          <w:lang w:val="en-US"/>
        </w:rPr>
        <w:fldChar w:fldCharType="end"/>
      </w:r>
      <w:r w:rsidR="00745548">
        <w:rPr>
          <w:lang w:val="en-US"/>
        </w:rPr>
        <w:t>, as seen in figures 6 and 8</w:t>
      </w:r>
      <w:r w:rsidR="00C05F7B">
        <w:rPr>
          <w:lang w:val="en-US"/>
        </w:rPr>
        <w:t>.</w:t>
      </w:r>
      <w:r w:rsidR="00745548">
        <w:rPr>
          <w:lang w:val="en-US"/>
        </w:rPr>
        <w:t xml:space="preserve"> </w:t>
      </w:r>
    </w:p>
    <w:p w14:paraId="40A67A4A" w14:textId="5156183A" w:rsidR="00790CDF" w:rsidRDefault="00745548" w:rsidP="008457DA">
      <w:pPr>
        <w:spacing w:line="480" w:lineRule="auto"/>
        <w:ind w:firstLine="709"/>
        <w:rPr>
          <w:lang w:val="en-US"/>
        </w:rPr>
      </w:pPr>
      <w:r>
        <w:rPr>
          <w:lang w:val="en-US"/>
        </w:rPr>
        <w:t xml:space="preserve">The phenotypic volatility of populations under high-variance mutation has implications for adaptation to new environments. For example, Gilbert and Whitlock </w:t>
      </w:r>
      <w:r w:rsidR="009E48A6">
        <w:rPr>
          <w:lang w:val="en-US"/>
        </w:rPr>
        <w:fldChar w:fldCharType="begin"/>
      </w:r>
      <w:r w:rsidR="009E48A6">
        <w:rPr>
          <w:lang w:val="en-US"/>
        </w:rPr>
        <w:instrText xml:space="preserve"> ADDIN EN.CITE &lt;EndNote&gt;&lt;Cite ExcludeAuth="1"&gt;&lt;Author&gt;Gilbert&lt;/Author&gt;&lt;Year&gt;2017&lt;/Year&gt;&lt;RecNum&gt;183&lt;/RecNum&gt;&lt;DisplayText&gt;(2017)&lt;/DisplayText&gt;&lt;record&gt;&lt;rec-number&gt;183&lt;/rec-number&gt;&lt;foreign-keys&gt;&lt;key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(2017)</w:t>
      </w:r>
      <w:r w:rsidR="009E48A6">
        <w:rPr>
          <w:lang w:val="en-US"/>
        </w:rPr>
        <w:fldChar w:fldCharType="end"/>
      </w:r>
      <w:r>
        <w:rPr>
          <w:lang w:val="en-US"/>
        </w:rPr>
        <w:t xml:space="preserve"> showed through simulations that adaptation could occur through </w:t>
      </w:r>
      <w:r w:rsidR="00D24332">
        <w:rPr>
          <w:lang w:val="en-US"/>
        </w:rPr>
        <w:t xml:space="preserve">genetic architectures containing </w:t>
      </w:r>
      <w:r>
        <w:rPr>
          <w:lang w:val="en-US"/>
        </w:rPr>
        <w:t xml:space="preserve">many genes of small-effect </w:t>
      </w:r>
      <w:r w:rsidR="00D24332">
        <w:rPr>
          <w:lang w:val="en-US"/>
        </w:rPr>
        <w:t xml:space="preserve">or </w:t>
      </w:r>
      <w:r>
        <w:rPr>
          <w:lang w:val="en-US"/>
        </w:rPr>
        <w:t>few genes of large-effect, however</w:t>
      </w:r>
      <w:r w:rsidR="00D24332">
        <w:rPr>
          <w:lang w:val="en-US"/>
        </w:rPr>
        <w:t xml:space="preserve"> </w:t>
      </w:r>
      <w:r w:rsidR="00D8787D">
        <w:rPr>
          <w:lang w:val="en-US"/>
        </w:rPr>
        <w:t xml:space="preserve">adaptation in </w:t>
      </w:r>
      <w:r w:rsidR="00D24332">
        <w:rPr>
          <w:lang w:val="en-US"/>
        </w:rPr>
        <w:t xml:space="preserve">the populations under the few-genes-large-effect architecture took longer to </w:t>
      </w:r>
      <w:r w:rsidR="00D8787D">
        <w:rPr>
          <w:lang w:val="en-US"/>
        </w:rPr>
        <w:t>achieve</w:t>
      </w:r>
      <w:r w:rsidR="00D24332">
        <w:rPr>
          <w:lang w:val="en-US"/>
        </w:rPr>
        <w:t>. In addition, they found that adaptation could succeed under two cases: (1) the classical example, where high genetic variation and small-effect alleles drive adaptation, and (2), where genetic variation may be low, but there are sufficient large effect alleles to drive adaptation</w:t>
      </w:r>
      <w:r w:rsidR="00F022A7">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D24332">
        <w:rPr>
          <w:lang w:val="en-US"/>
        </w:rPr>
        <w:t>.</w:t>
      </w:r>
      <w:r w:rsidR="00F022A7">
        <w:rPr>
          <w:lang w:val="en-US"/>
        </w:rPr>
        <w:t xml:space="preserve"> </w:t>
      </w:r>
      <w:r w:rsidR="00F64FE7">
        <w:rPr>
          <w:lang w:val="en-US"/>
        </w:rPr>
        <w:t xml:space="preserve">If Gaussian populations move towards an optimum with high additive effect sizes, they fall in the middle of this: high expected additive variance from higher mutation rates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F64FE7">
        <w:rPr>
          <w:lang w:val="en-US"/>
        </w:rPr>
        <w:t xml:space="preserve">, and many large effect alleles that aid in the initial directional push towards an optimum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F64FE7">
        <w:rPr>
          <w:lang w:val="en-US"/>
        </w:rPr>
        <w:t xml:space="preserve">. Thus, rapid movement towards the optimum is expected. However, these large effects might become a </w:t>
      </w:r>
      <w:r w:rsidR="009B0EEB">
        <w:rPr>
          <w:lang w:val="en-US"/>
        </w:rPr>
        <w:t>liability once the population arrives at the optimum</w:t>
      </w:r>
      <w:r w:rsidR="00790CDF">
        <w:rPr>
          <w:lang w:val="en-US"/>
        </w:rPr>
        <w:t>.</w:t>
      </w:r>
      <w:ins w:id="37" w:author="Nick" w:date="2020-11-06T09:21:00Z">
        <w:r w:rsidR="00BC3910">
          <w:rPr>
            <w:lang w:val="en-US"/>
          </w:rPr>
          <w:t xml:space="preserve"> Hotter vs colder – somewhere in here</w:t>
        </w:r>
      </w:ins>
    </w:p>
    <w:p w14:paraId="70384ADC" w14:textId="243C63C9" w:rsidR="00BB6C5B" w:rsidRDefault="00790CDF" w:rsidP="008457DA">
      <w:pPr>
        <w:spacing w:line="480" w:lineRule="auto"/>
        <w:ind w:firstLine="709"/>
        <w:rPr>
          <w:lang w:val="en-US"/>
        </w:rPr>
      </w:pPr>
      <w:r>
        <w:rPr>
          <w:lang w:val="en-US"/>
        </w:rPr>
        <w:t>L</w:t>
      </w:r>
      <w:r w:rsidR="009B0EEB">
        <w:rPr>
          <w:lang w:val="en-US"/>
        </w:rPr>
        <w:t xml:space="preserve">arge effect alleles are likely to lower population fitness </w:t>
      </w:r>
      <w:r>
        <w:rPr>
          <w:lang w:val="en-US"/>
        </w:rPr>
        <w:t xml:space="preserve">considerably </w:t>
      </w:r>
      <w:r w:rsidR="009B0EEB">
        <w:rPr>
          <w:lang w:val="en-US"/>
        </w:rPr>
        <w:t>under Gaussian models</w:t>
      </w:r>
      <w:r>
        <w:rPr>
          <w:lang w:val="en-US"/>
        </w:rPr>
        <w:t xml:space="preserve"> post-adaptive walk</w:t>
      </w:r>
      <w:r w:rsidR="009B0EEB">
        <w:rPr>
          <w:lang w:val="en-US"/>
        </w:rPr>
        <w:t xml:space="preserve">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9B0EEB">
        <w:rPr>
          <w:lang w:val="en-US"/>
        </w:rPr>
        <w:t xml:space="preserve">. </w:t>
      </w:r>
      <w:r w:rsidR="00BB6C5B">
        <w:rPr>
          <w:lang w:val="en-US"/>
        </w:rPr>
        <w:t xml:space="preserve">With small effect </w:t>
      </w:r>
      <w:r w:rsidR="00BB6C5B">
        <w:rPr>
          <w:lang w:val="en-US"/>
        </w:rPr>
        <w:lastRenderedPageBreak/>
        <w:t>mutations, adaptation is likely to be slower</w:t>
      </w:r>
      <w:r w:rsidR="00D43120">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BB6C5B">
        <w:rPr>
          <w:lang w:val="en-US"/>
        </w:rPr>
        <w:t>, but maladaptation post-</w:t>
      </w:r>
      <w:r>
        <w:rPr>
          <w:lang w:val="en-US"/>
        </w:rPr>
        <w:t>walk</w:t>
      </w:r>
      <w:r w:rsidR="00BB6C5B">
        <w:rPr>
          <w:lang w:val="en-US"/>
        </w:rPr>
        <w:t xml:space="preserve"> will be considerably weaker: it will take many more mutations to move </w:t>
      </w:r>
      <w:r w:rsidR="00D43120">
        <w:rPr>
          <w:lang w:val="en-US"/>
        </w:rPr>
        <w:t xml:space="preserve">the </w:t>
      </w:r>
      <w:r w:rsidR="00BB6C5B">
        <w:rPr>
          <w:lang w:val="en-US"/>
        </w:rPr>
        <w:t xml:space="preserve">population away from the optimum the same amount as a single large-effect mutation, and in this time, the weak selection of Gaussian models will be more able to reign in these effects. </w:t>
      </w:r>
      <w:r w:rsidR="00D43120">
        <w:rPr>
          <w:lang w:val="en-US"/>
        </w:rPr>
        <w:t xml:space="preserve">The balance between selection strength and mutation rate are critical for the Gaussian response to mutations of varying effect, however this balance under House-of-Cards models </w:t>
      </w:r>
      <w:r w:rsidR="00652E6F">
        <w:rPr>
          <w:lang w:val="en-US"/>
        </w:rPr>
        <w:t xml:space="preserve">should </w:t>
      </w:r>
      <w:r w:rsidR="00D43120">
        <w:rPr>
          <w:lang w:val="en-US"/>
        </w:rPr>
        <w:t xml:space="preserve">lead to robustness against </w:t>
      </w:r>
      <w:r w:rsidR="00DB7A83">
        <w:rPr>
          <w:lang w:val="en-US"/>
        </w:rPr>
        <w:t>increased mutational variance</w:t>
      </w:r>
      <w:r w:rsidR="00652E6F">
        <w:rPr>
          <w:lang w:val="en-US"/>
        </w:rPr>
        <w:t xml:space="preserve"> when populations are at a phenotypic optimum</w:t>
      </w:r>
      <w:r w:rsidR="006F377E">
        <w:rPr>
          <w:lang w:val="en-US"/>
        </w:rPr>
        <w:t>.</w:t>
      </w:r>
    </w:p>
    <w:p w14:paraId="7F653F9C" w14:textId="12C39158" w:rsidR="0069695A" w:rsidRDefault="00652E6F" w:rsidP="008457DA">
      <w:pPr>
        <w:spacing w:line="480" w:lineRule="auto"/>
        <w:ind w:firstLine="709"/>
        <w:rPr>
          <w:lang w:val="en-US"/>
        </w:rPr>
      </w:pPr>
      <w:r>
        <w:rPr>
          <w:lang w:val="en-US"/>
        </w:rPr>
        <w:t>Under a House-of-Cards model</w:t>
      </w:r>
      <w:r w:rsidR="00790CDF">
        <w:rPr>
          <w:lang w:val="en-US"/>
        </w:rPr>
        <w:t>,</w:t>
      </w:r>
      <w:r>
        <w:rPr>
          <w:lang w:val="en-US"/>
        </w:rPr>
        <w:t xml:space="preserve"> populations face stronger selection relative to mutation rates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Pr>
          <w:lang w:val="en-US"/>
        </w:rPr>
        <w:t xml:space="preserve">, meaning that adaptation is driven by mutational variance rather than standing genetic variation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Pr>
          <w:lang w:val="en-US"/>
        </w:rPr>
        <w:t xml:space="preserve">. While populations are at a phenotypic optimum, mutations are likely to be </w:t>
      </w:r>
      <w:del w:id="38" w:author="Nick" w:date="2020-11-06T09:23:00Z">
        <w:r w:rsidDel="007323C9">
          <w:rPr>
            <w:lang w:val="en-US"/>
          </w:rPr>
          <w:delText xml:space="preserve">strongly </w:delText>
        </w:r>
      </w:del>
      <w:r>
        <w:rPr>
          <w:lang w:val="en-US"/>
        </w:rPr>
        <w:t xml:space="preserve">deleterious, pulling populations towards maladaptation. Under House-of-Cards, mutation rates are low, reducing the chance of this happening. </w:t>
      </w:r>
      <w:commentRangeStart w:id="39"/>
      <w:r>
        <w:rPr>
          <w:lang w:val="en-US"/>
        </w:rPr>
        <w:t>Furthermore, selection is strong: should a large-effect mutation arise, it is likely to be removed from the population quickly</w:t>
      </w:r>
      <w:r w:rsidR="00D00F43">
        <w:rPr>
          <w:lang w:val="en-US"/>
        </w:rPr>
        <w:t xml:space="preserve"> </w:t>
      </w:r>
      <w:commentRangeEnd w:id="39"/>
      <w:r w:rsidR="00BC3910">
        <w:rPr>
          <w:rStyle w:val="CommentReference"/>
        </w:rPr>
        <w:commentReference w:id="39"/>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D00F43">
        <w:rPr>
          <w:lang w:val="en-US"/>
        </w:rPr>
        <w:t xml:space="preserve">. This means that regardless of the mutational input, House-of-Cards populations can efficiently remove deleterious alleles, maintaining their position in phenotype space much more effectively than the </w:t>
      </w:r>
      <w:r w:rsidR="00D00F43" w:rsidRPr="007323C9">
        <w:rPr>
          <w:highlight w:val="yellow"/>
          <w:lang w:val="en-US"/>
          <w:rPrChange w:id="40" w:author="Nick" w:date="2020-11-06T09:23:00Z">
            <w:rPr>
              <w:lang w:val="en-US"/>
            </w:rPr>
          </w:rPrChange>
        </w:rPr>
        <w:t>‘hotter’</w:t>
      </w:r>
      <w:r w:rsidR="00D00F43">
        <w:rPr>
          <w:lang w:val="en-US"/>
        </w:rPr>
        <w:t xml:space="preserve"> Gaussian models. </w:t>
      </w:r>
    </w:p>
    <w:p w14:paraId="40AB8406" w14:textId="1DC22C53" w:rsidR="00652E6F" w:rsidRDefault="0069695A" w:rsidP="008457DA">
      <w:pPr>
        <w:spacing w:line="480" w:lineRule="auto"/>
        <w:ind w:firstLine="709"/>
        <w:rPr>
          <w:lang w:val="en-US"/>
        </w:rPr>
      </w:pPr>
      <w:r>
        <w:rPr>
          <w:lang w:val="en-US"/>
        </w:rPr>
        <w:t>To illustrate this theory, f</w:t>
      </w:r>
      <w:r w:rsidR="00D00F43">
        <w:rPr>
          <w:lang w:val="en-US"/>
        </w:rPr>
        <w:t>igure 9</w:t>
      </w:r>
      <w:r>
        <w:rPr>
          <w:lang w:val="en-US"/>
        </w:rPr>
        <w:t xml:space="preserve"> represents the adherence of populations to an optima given their genetic architecture and Continuum of Alleles assumptions</w:t>
      </w:r>
      <w:r w:rsidR="002B55C2">
        <w:rPr>
          <w:lang w:val="en-US"/>
        </w:rPr>
        <w:t>.</w:t>
      </w:r>
      <w:r w:rsidR="00D00F43">
        <w:rPr>
          <w:lang w:val="en-US"/>
        </w:rPr>
        <w:t xml:space="preserve"> </w:t>
      </w:r>
      <w:commentRangeStart w:id="41"/>
      <w:r w:rsidR="002C07B3">
        <w:rPr>
          <w:lang w:val="en-US"/>
        </w:rPr>
        <w:t xml:space="preserve">Gaussian </w:t>
      </w:r>
      <w:r w:rsidR="00D00F43">
        <w:rPr>
          <w:lang w:val="en-US"/>
        </w:rPr>
        <w:t xml:space="preserve">populations </w:t>
      </w:r>
      <w:r w:rsidR="002C07B3">
        <w:rPr>
          <w:lang w:val="en-US"/>
        </w:rPr>
        <w:t>are poor at self-regulating their mutational distributions due to the combination of high mutation rates and weak selection.</w:t>
      </w:r>
      <w:commentRangeEnd w:id="41"/>
      <w:r w:rsidR="007323C9">
        <w:rPr>
          <w:rStyle w:val="CommentReference"/>
        </w:rPr>
        <w:commentReference w:id="41"/>
      </w:r>
      <w:r w:rsidR="002C07B3">
        <w:rPr>
          <w:lang w:val="en-US"/>
        </w:rPr>
        <w:t xml:space="preserve"> Under small effect sizes, Gaussian populations can reach the optimum, however they are more likely to </w:t>
      </w:r>
      <w:r w:rsidR="002C07B3">
        <w:rPr>
          <w:lang w:val="en-US"/>
        </w:rPr>
        <w:lastRenderedPageBreak/>
        <w:t xml:space="preserve">become maladapted over time, due to the inefficiency of selection in removing weakly-deleterious mutations </w:t>
      </w:r>
      <w:r w:rsidR="009E48A6">
        <w:rPr>
          <w:lang w:val="en-US"/>
        </w:rPr>
        <w:fldChar w:fldCharType="begin"/>
      </w:r>
      <w:r w:rsidR="009E48A6">
        <w:rPr>
          <w:lang w:val="en-US"/>
        </w:rPr>
        <w:instrText xml:space="preserve"> ADDIN EN.CITE &lt;EndNote&gt;&lt;Cite&gt;&lt;Author&gt;Ohta&lt;/Author&gt;&lt;Year&gt;1973&lt;/Year&gt;&lt;RecNum&gt;207&lt;/RecNum&gt;&lt;DisplayText&gt;(&lt;style face="smallcaps"&gt;Ohta&lt;/style&gt; 1973)&lt;/DisplayText&gt;&lt;record&gt;&lt;rec-number&gt;207&lt;/rec-number&gt;&lt;foreign-keys&gt;&lt;key app="EN" db-id="5ppvfvtxcxr5xnew0zqvex91vs0vv2wxd90d" timestamp="1604402279"&gt;207&lt;/key&gt;&lt;/foreign-keys&gt;&lt;ref-type name="Journal Article"&gt;17&lt;/ref-type&gt;&lt;contributors&gt;&lt;authors&gt;&lt;author&gt;Ohta, T.&lt;/author&gt;&lt;/authors&gt;&lt;/contributors&gt;&lt;auth-address&gt;Natl Inst Genet, Mishima 411, Shizuoka, Japan&lt;/auth-address&gt;&lt;titles&gt;&lt;title&gt;Slightly Deleterious Mutant Substitutions in Evolution&lt;/title&gt;&lt;secondary-title&gt;Nature&lt;/secondary-title&gt;&lt;alt-title&gt;Nature&lt;/alt-title&gt;&lt;/titles&gt;&lt;periodical&gt;&lt;full-title&gt;Nature&lt;/full-title&gt;&lt;abbr-1&gt;Nature&lt;/abbr-1&gt;&lt;/periodical&gt;&lt;alt-periodical&gt;&lt;full-title&gt;Nature&lt;/full-title&gt;&lt;abbr-1&gt;Nature&lt;/abbr-1&gt;&lt;/alt-periodical&gt;&lt;pages&gt;96-98&lt;/pages&gt;&lt;volume&gt;246&lt;/volume&gt;&lt;number&gt;5428&lt;/number&gt;&lt;dates&gt;&lt;year&gt;1973&lt;/year&gt;&lt;/dates&gt;&lt;isbn&gt;0028-0836&lt;/isbn&gt;&lt;accession-num&gt;WOS:A1973R229300031&lt;/accession-num&gt;&lt;urls&gt;&lt;related-urls&gt;&lt;url&gt;&amp;lt;Go to ISI&amp;gt;://WOS:A1973R229300031&lt;/url&gt;&lt;/related-urls&gt;&lt;/urls&gt;&lt;electronic-resource-num&gt;DOI 10.1038/246096a0&lt;/electronic-resource-num&gt;&lt;language&gt;English&lt;/language&gt;&lt;/record&gt;&lt;/Cite&gt;&lt;/EndNote&gt;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Ohta</w:t>
      </w:r>
      <w:r w:rsidR="009E48A6">
        <w:rPr>
          <w:noProof/>
          <w:lang w:val="en-US"/>
        </w:rPr>
        <w:t xml:space="preserve"> 1973)</w:t>
      </w:r>
      <w:r w:rsidR="009E48A6">
        <w:rPr>
          <w:lang w:val="en-US"/>
        </w:rPr>
        <w:fldChar w:fldCharType="end"/>
      </w:r>
      <w:r w:rsidR="002C07B3">
        <w:rPr>
          <w:lang w:val="en-US"/>
        </w:rPr>
        <w:t>.</w:t>
      </w:r>
      <w:r w:rsidR="004712CC">
        <w:rPr>
          <w:lang w:val="en-US"/>
        </w:rPr>
        <w:t xml:space="preserve"> House-of-Cards models on the other hand can maintain their mutational distributions, withstanding these large effects </w:t>
      </w:r>
      <w:r w:rsidR="004B4B64">
        <w:rPr>
          <w:lang w:val="en-US"/>
        </w:rPr>
        <w:t xml:space="preserve">without being swamped by overwhelming numbers of large-effect mutations </w:t>
      </w:r>
      <w:r w:rsidR="004712CC">
        <w:rPr>
          <w:lang w:val="en-US"/>
        </w:rPr>
        <w:t>(Fig. 8, 9</w:t>
      </w:r>
      <w:r w:rsidR="007C042B">
        <w:rPr>
          <w:lang w:val="en-US"/>
        </w:rPr>
        <w:t>, Table 9</w:t>
      </w:r>
      <w:r w:rsidR="004712CC">
        <w:rPr>
          <w:lang w:val="en-US"/>
        </w:rPr>
        <w:t xml:space="preserve">). </w:t>
      </w:r>
      <w:r w:rsidR="00536114">
        <w:rPr>
          <w:lang w:val="en-US"/>
        </w:rPr>
        <w:t xml:space="preserve">Hence there is a trade-off: Gaussian models may be able to bring populations to the optimum quickly by using standing variation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536114">
        <w:rPr>
          <w:lang w:val="en-US"/>
        </w:rPr>
        <w:t>,</w:t>
      </w:r>
      <w:r w:rsidR="00A373BE">
        <w:rPr>
          <w:lang w:val="en-US"/>
        </w:rPr>
        <w:t xml:space="preserve"> however under large additive effects, </w:t>
      </w:r>
      <w:commentRangeStart w:id="42"/>
      <w:r w:rsidR="00A373BE">
        <w:rPr>
          <w:lang w:val="en-US"/>
        </w:rPr>
        <w:t xml:space="preserve">these populations are more likely to be maladapted. </w:t>
      </w:r>
      <w:commentRangeEnd w:id="42"/>
      <w:r w:rsidR="007323C9">
        <w:rPr>
          <w:rStyle w:val="CommentReference"/>
        </w:rPr>
        <w:commentReference w:id="42"/>
      </w:r>
      <w:r w:rsidR="00A373BE">
        <w:rPr>
          <w:lang w:val="en-US"/>
        </w:rPr>
        <w:t xml:space="preserve">House-of-Cards models may adhere to the optimum more closely, however due to the reliance on new mutations, it will take longer for them to reach the optimum. </w:t>
      </w:r>
      <w:r w:rsidR="002B55C2">
        <w:rPr>
          <w:lang w:val="en-US"/>
        </w:rPr>
        <w:t xml:space="preserve">Evidence for similar </w:t>
      </w:r>
      <w:r w:rsidR="002B55C2" w:rsidRPr="007323C9">
        <w:rPr>
          <w:highlight w:val="yellow"/>
          <w:lang w:val="en-US"/>
          <w:rPrChange w:id="43" w:author="Nick" w:date="2020-11-06T09:27:00Z">
            <w:rPr>
              <w:lang w:val="en-US"/>
            </w:rPr>
          </w:rPrChange>
        </w:rPr>
        <w:t>speed-accuracy</w:t>
      </w:r>
      <w:r w:rsidR="002B55C2">
        <w:rPr>
          <w:lang w:val="en-US"/>
        </w:rPr>
        <w:t xml:space="preserve"> trade-offs exist in gene network studies. Malcom </w:t>
      </w:r>
      <w:r w:rsidR="009E48A6">
        <w:rPr>
          <w:lang w:val="en-US"/>
        </w:rPr>
        <w:fldChar w:fldCharType="begin"/>
      </w:r>
      <w:r w:rsidR="009E48A6">
        <w:rPr>
          <w:lang w:val="en-US"/>
        </w:rPr>
        <w:instrText xml:space="preserve"> ADDIN EN.CITE &lt;EndNote&gt;&lt;Cite ExcludeAuth="1"&gt;&lt;Author&gt;Malcom&lt;/Author&gt;&lt;Year&gt;2011&lt;/Year&gt;&lt;RecNum&gt;226&lt;/RecNum&gt;&lt;DisplayText&gt;(2011)&lt;/DisplayText&gt;&lt;record&gt;&lt;rec-number&gt;226&lt;/rec-number&gt;&lt;foreign-keys&gt;&lt;key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(2011)</w:t>
      </w:r>
      <w:r w:rsidR="009E48A6">
        <w:rPr>
          <w:lang w:val="en-US"/>
        </w:rPr>
        <w:fldChar w:fldCharType="end"/>
      </w:r>
      <w:r w:rsidR="002B55C2">
        <w:rPr>
          <w:lang w:val="en-US"/>
        </w:rPr>
        <w:t xml:space="preserve"> found that a trade-off between adaptive accuracy and speed </w:t>
      </w:r>
      <w:r w:rsidR="005E173E">
        <w:rPr>
          <w:lang w:val="en-US"/>
        </w:rPr>
        <w:t xml:space="preserve">occurred in a simulation between two species competing in a variable environment. Smaller gene networks produced a competitive advantage in more temporally variable environments, whereas large gene networks resulted in increased accuracy when environments were more stable over time </w:t>
      </w:r>
      <w:r w:rsidR="009E48A6">
        <w:rPr>
          <w:lang w:val="en-US"/>
        </w:rPr>
        <w:fldChar w:fldCharType="begin"/>
      </w:r>
      <w:r w:rsidR="009E48A6">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Malcom</w:t>
      </w:r>
      <w:r w:rsidR="009E48A6">
        <w:rPr>
          <w:noProof/>
          <w:lang w:val="en-US"/>
        </w:rPr>
        <w:t xml:space="preserve"> 2011)</w:t>
      </w:r>
      <w:r w:rsidR="009E48A6">
        <w:rPr>
          <w:lang w:val="en-US"/>
        </w:rPr>
        <w:fldChar w:fldCharType="end"/>
      </w:r>
      <w:r w:rsidR="005E173E">
        <w:rPr>
          <w:lang w:val="en-US"/>
        </w:rPr>
        <w:t xml:space="preserve">. </w:t>
      </w:r>
      <w:r w:rsidR="000611A7">
        <w:rPr>
          <w:lang w:val="en-US"/>
        </w:rPr>
        <w:t xml:space="preserve">Similarly, </w:t>
      </w:r>
      <w:r w:rsidR="00062DD3">
        <w:rPr>
          <w:lang w:val="en-US"/>
        </w:rPr>
        <w:t xml:space="preserve">tropical diatom species have shown the ability to quickly adapt to increasing ocean temperatures, with the trade-off of reducing their photosynthetic efficiency and growth rate </w: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Jin and Agusti</w:t>
      </w:r>
      <w:r w:rsidR="000F1ECB">
        <w:rPr>
          <w:noProof/>
          <w:lang w:val="en-US"/>
        </w:rPr>
        <w:t xml:space="preserve"> 2018)</w:t>
      </w:r>
      <w:r w:rsidR="000F1ECB">
        <w:rPr>
          <w:lang w:val="en-US"/>
        </w:rPr>
        <w:fldChar w:fldCharType="end"/>
      </w:r>
      <w:r w:rsidR="00062DD3">
        <w:rPr>
          <w:lang w:val="en-US"/>
        </w:rPr>
        <w:t xml:space="preserve">. </w:t>
      </w:r>
      <w:commentRangeStart w:id="44"/>
      <w:r w:rsidR="00B77711">
        <w:rPr>
          <w:lang w:val="en-US"/>
        </w:rPr>
        <w:t>But which</w:t>
      </w:r>
      <w:r w:rsidR="00062DD3">
        <w:rPr>
          <w:lang w:val="en-US"/>
        </w:rPr>
        <w:t xml:space="preserve"> side of </w:t>
      </w:r>
      <w:r w:rsidR="009A4B07">
        <w:rPr>
          <w:lang w:val="en-US"/>
        </w:rPr>
        <w:t>this</w:t>
      </w:r>
      <w:r w:rsidR="00AF06D3">
        <w:rPr>
          <w:lang w:val="en-US"/>
        </w:rPr>
        <w:t xml:space="preserve"> adaptability versus adaptedness </w:t>
      </w:r>
      <w:r w:rsidR="000F1ECB">
        <w:rPr>
          <w:lang w:val="en-US"/>
        </w:rPr>
        <w:fldChar w:fldCharType="begin"/>
      </w:r>
      <w:r w:rsidR="000F1ECB">
        <w:rPr>
          <w:lang w:val="en-US"/>
        </w:rPr>
        <w:instrText xml:space="preserve"> ADDIN EN.CITE &lt;EndNote&gt;&lt;Cite&gt;&lt;Author&gt;Leigh&lt;/Author&gt;&lt;Year&gt;1970&lt;/Year&gt;&lt;RecNum&gt;374&lt;/RecNum&gt;&lt;DisplayText&gt;(&lt;style face="smallcaps"&gt;Leigh&lt;/style&gt; 1970)&lt;/DisplayText&gt;&lt;record&gt;&lt;rec-number&gt;374&lt;/rec-number&gt;&lt;foreign-keys&gt;&lt;key app="EN" db-id="5ppvfvtxcxr5xnew0zqvex91vs0vv2wxd90d" timestamp="1604459351"&gt;374&lt;/key&gt;&lt;/foreign-keys&gt;&lt;ref-type name="Journal Article"&gt;17&lt;/ref-type&gt;&lt;contributors&gt;&lt;authors&gt;&lt;author&gt;Leigh, E. G.&lt;/author&gt;&lt;/authors&gt;&lt;/contributors&gt;&lt;titles&gt;&lt;title&gt;Natural Selection and Mutability&lt;/title&gt;&lt;secondary-title&gt;American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301-&amp;amp;&lt;/pages&gt;&lt;volume&gt;104&lt;/volume&gt;&lt;number&gt;937&lt;/number&gt;&lt;dates&gt;&lt;year&gt;1970&lt;/year&gt;&lt;/dates&gt;&lt;isbn&gt;0003-0147&lt;/isbn&gt;&lt;accession-num&gt;WOS:A1970G697100008&lt;/accession-num&gt;&lt;urls&gt;&lt;related-urls&gt;&lt;url&gt;&amp;lt;Go to ISI&amp;gt;://WOS:A1970G697100008&lt;/url&gt;&lt;/related-urls&gt;&lt;/urls&gt;&lt;electronic-resource-num&gt;Doi 10.1086/282663&lt;/electronic-resource-num&gt;&lt;language&gt;English&lt;/language&gt;&lt;/record&gt;&lt;/Cite&gt;&lt;/EndNote&gt;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Leigh</w:t>
      </w:r>
      <w:r w:rsidR="000F1ECB">
        <w:rPr>
          <w:noProof/>
          <w:lang w:val="en-US"/>
        </w:rPr>
        <w:t xml:space="preserve"> 1970)</w:t>
      </w:r>
      <w:r w:rsidR="000F1ECB">
        <w:rPr>
          <w:lang w:val="en-US"/>
        </w:rPr>
        <w:fldChar w:fldCharType="end"/>
      </w:r>
      <w:r w:rsidR="009A4B07">
        <w:rPr>
          <w:lang w:val="en-US"/>
        </w:rPr>
        <w:t xml:space="preserve"> trade-off</w:t>
      </w:r>
      <w:r w:rsidR="00062DD3">
        <w:rPr>
          <w:lang w:val="en-US"/>
        </w:rPr>
        <w:t xml:space="preserve"> </w:t>
      </w:r>
      <w:r w:rsidR="00B77711">
        <w:rPr>
          <w:lang w:val="en-US"/>
        </w:rPr>
        <w:t xml:space="preserve">is most advantageous? </w:t>
      </w:r>
      <w:commentRangeEnd w:id="44"/>
      <w:r w:rsidR="007323C9">
        <w:rPr>
          <w:rStyle w:val="CommentReference"/>
        </w:rPr>
        <w:commentReference w:id="44"/>
      </w:r>
      <w:r w:rsidR="00B77711">
        <w:rPr>
          <w:lang w:val="en-US"/>
        </w:rPr>
        <w:t>The</w:t>
      </w:r>
      <w:r w:rsidR="00F01346">
        <w:rPr>
          <w:lang w:val="en-US"/>
        </w:rPr>
        <w:t xml:space="preserve"> variability of the environments to which populations adapt </w:t>
      </w:r>
      <w:r w:rsidR="00062DD3">
        <w:rPr>
          <w:lang w:val="en-US"/>
        </w:rPr>
        <w:t xml:space="preserve">will </w:t>
      </w:r>
      <w:r w:rsidR="00F01346">
        <w:rPr>
          <w:lang w:val="en-US"/>
        </w:rPr>
        <w:t>determine which model is most advantageous.</w:t>
      </w:r>
    </w:p>
    <w:p w14:paraId="2C647F13" w14:textId="2A914844" w:rsidR="000611A7" w:rsidRDefault="00FA3D19" w:rsidP="000611A7">
      <w:pPr>
        <w:spacing w:line="480" w:lineRule="auto"/>
        <w:ind w:firstLine="709"/>
        <w:rPr>
          <w:lang w:val="en-US"/>
        </w:rPr>
      </w:pPr>
      <w:r>
        <w:rPr>
          <w:lang w:val="en-US"/>
        </w:rPr>
        <w:t xml:space="preserve">In spatially and/or temporally heterogeneous environments, Gaussian models should fare better than House-of-Cards: the rapid evolution towards the optimum offsets any accuracy costs, as these inaccuracies will be nullified by a new range shift, or drive populations towards a new local optimum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Pr>
          <w:lang w:val="en-US"/>
        </w:rPr>
        <w:t xml:space="preserve">. </w:t>
      </w:r>
      <w:r w:rsidR="0012090D">
        <w:rPr>
          <w:lang w:val="en-US"/>
        </w:rPr>
        <w:t xml:space="preserve">Indeed, </w:t>
      </w:r>
      <w:r w:rsidR="00062DD3">
        <w:rPr>
          <w:lang w:val="en-US"/>
        </w:rPr>
        <w:lastRenderedPageBreak/>
        <w:t xml:space="preserve">evidence for higher mutation rates in heterogeneous environments has been observed in </w:t>
      </w:r>
      <w:r w:rsidR="0018588E">
        <w:rPr>
          <w:lang w:val="en-US"/>
        </w:rPr>
        <w:t xml:space="preserve">experimental populations: </w:t>
      </w:r>
      <w:r w:rsidR="00BD1A88">
        <w:rPr>
          <w:lang w:val="en-US"/>
        </w:rPr>
        <w:t xml:space="preserve">Sniegowski </w:t>
      </w:r>
      <w:r w:rsidR="000F1ECB">
        <w:rPr>
          <w:lang w:val="en-US"/>
        </w:rPr>
        <w:fldChar w:fldCharType="begin"/>
      </w:r>
      <w:r w:rsidR="000F1ECB">
        <w:rPr>
          <w:lang w:val="en-US"/>
        </w:rPr>
        <w:instrText xml:space="preserve"> ADDIN EN.CITE &lt;EndNote&gt;&lt;Cite ExcludeAuth="1"&gt;&lt;Author&gt;Sniegowski&lt;/Author&gt;&lt;Year&gt;1997&lt;/Year&gt;&lt;RecNum&gt;275&lt;/RecNum&gt;&lt;DisplayText&gt;(1997)&lt;/DisplayText&gt;&lt;record&gt;&lt;rec-number&gt;275&lt;/rec-number&gt;&lt;foreign-keys&gt;&lt;key app="EN" db-id="5ppvfvtxcxr5xnew0zqvex91vs0vv2wxd90d" timestamp="1604451670"&gt;275&lt;/key&gt;&lt;/foreign-keys&gt;&lt;ref-type name="Journal Article"&gt;17&lt;/ref-type&gt;&lt;contributors&gt;&lt;authors&gt;&lt;author&gt;Sniegowski, P. D.&lt;/author&gt;&lt;author&gt;Gerrish, P. J.&lt;/author&gt;&lt;author&gt;Lenski, R. E.&lt;/author&gt;&lt;/authors&gt;&lt;/contributors&gt;&lt;auth-address&gt;Department of Biology, University of Pennsylvania, Philadelphia 19104, USA. paulsnie@sas.upenn.edu&lt;/auth-address&gt;&lt;titles&gt;&lt;title&gt;Evolution of high mutation rates in experimental populations of E. coli&lt;/title&gt;&lt;secondary-title&gt;Nature&lt;/secondary-title&gt;&lt;/titles&gt;&lt;periodical&gt;&lt;full-title&gt;Nature&lt;/full-title&gt;&lt;abbr-1&gt;Nature&lt;/abbr-1&gt;&lt;/periodical&gt;&lt;pages&gt;703-5&lt;/pages&gt;&lt;volume&gt;387&lt;/volume&gt;&lt;number&gt;6634&lt;/number&gt;&lt;edition&gt;1997/06/12&lt;/edition&gt;&lt;keywords&gt;&lt;keyword&gt;Adaptation, Physiological&lt;/keyword&gt;&lt;keyword&gt;Anti-Infective Agents/pharmacology&lt;/keyword&gt;&lt;keyword&gt;Directed Molecular Evolution&lt;/keyword&gt;&lt;keyword&gt;Drug Resistance, Microbial&lt;/keyword&gt;&lt;keyword&gt;Escherichia coli/drug effects/*genetics&lt;/keyword&gt;&lt;keyword&gt;*Evolution, Molecular&lt;/keyword&gt;&lt;keyword&gt;Genetic Complementation Test&lt;/keyword&gt;&lt;keyword&gt;*Mutation&lt;/keyword&gt;&lt;keyword&gt;Nalidixic Acid/pharmacology&lt;/keyword&gt;&lt;keyword&gt;Phenotype&lt;/keyword&gt;&lt;keyword&gt;Transformation, Bacterial&lt;/keyword&gt;&lt;/keywords&gt;&lt;dates&gt;&lt;year&gt;1997&lt;/year&gt;&lt;pub-dates&gt;&lt;date&gt;Jun 12&lt;/date&gt;&lt;/pub-dates&gt;&lt;/dates&gt;&lt;isbn&gt;0028-0836 (Print)&amp;#xD;0028-0836 (Linking)&lt;/isbn&gt;&lt;accession-num&gt;9192894&lt;/accession-num&gt;&lt;urls&gt;&lt;related-urls&gt;&lt;url&gt;https://www.ncbi.nlm.nih.gov/pubmed/9192894&lt;/url&gt;&lt;/related-urls&gt;&lt;/urls&gt;&lt;electronic-resource-num&gt;10.1038/42701&lt;/electronic-resource-num&gt;&lt;/record&gt;&lt;/Cite&gt;&lt;/EndNote&gt;</w:instrText>
      </w:r>
      <w:r w:rsidR="000F1ECB">
        <w:rPr>
          <w:lang w:val="en-US"/>
        </w:rPr>
        <w:fldChar w:fldCharType="separate"/>
      </w:r>
      <w:r w:rsidR="000F1ECB">
        <w:rPr>
          <w:noProof/>
          <w:lang w:val="en-US"/>
        </w:rPr>
        <w:t>(1997)</w:t>
      </w:r>
      <w:r w:rsidR="000F1ECB">
        <w:rPr>
          <w:lang w:val="en-US"/>
        </w:rPr>
        <w:fldChar w:fldCharType="end"/>
      </w:r>
      <w:r w:rsidR="00BD1A88">
        <w:rPr>
          <w:lang w:val="en-US"/>
        </w:rPr>
        <w:t xml:space="preserve"> found in experimental populations of </w:t>
      </w:r>
      <w:r w:rsidR="00BD1A88">
        <w:rPr>
          <w:i/>
          <w:lang w:val="en-US"/>
        </w:rPr>
        <w:t>Escherichia coli</w:t>
      </w:r>
      <w:r w:rsidR="00BD1A88">
        <w:rPr>
          <w:lang w:val="en-US"/>
        </w:rPr>
        <w:t xml:space="preserve"> that mutator phenotypes (which promote increased mutation rates through modifier genes) evolved in populations adapting to new environments. </w:t>
      </w:r>
      <w:r w:rsidR="000611A7">
        <w:rPr>
          <w:lang w:val="en-US"/>
        </w:rPr>
        <w:t xml:space="preserve">Simulations support this finding, with mutation rates controlled by temporal environmental variance, and being driven to low or high mutation rates depending on the degree of environmental variability </w:t>
      </w:r>
      <w:r w:rsidR="000F1ECB">
        <w:rPr>
          <w:lang w:val="en-US"/>
        </w:rPr>
        <w:fldChar w:fldCharType="begin"/>
      </w:r>
      <w:r w:rsidR="000F1ECB">
        <w:rPr>
          <w:lang w:val="en-US"/>
        </w:rPr>
        <w:instrText xml:space="preserve"> ADDIN EN.CITE &lt;EndNote&gt;&lt;Cite&gt;&lt;Author&gt;Gillespie&lt;/Author&gt;&lt;Year&gt;1981&lt;/Year&gt;&lt;RecNum&gt;299&lt;/RecNum&gt;&lt;DisplayText&gt;(&lt;style face="smallcaps"&gt;Gillespie&lt;/style&gt; 1981)&lt;/DisplayText&gt;&lt;record&gt;&lt;rec-number&gt;299&lt;/rec-number&gt;&lt;foreign-keys&gt;&lt;key app="EN" db-id="5ppvfvtxcxr5xnew0zqvex91vs0vv2wxd90d" timestamp="1604453471"&gt;299&lt;/key&gt;&lt;/foreign-keys&gt;&lt;ref-type name="Journal Article"&gt;17&lt;/ref-type&gt;&lt;contributors&gt;&lt;authors&gt;&lt;author&gt;Gillespie, J. H.&lt;/author&gt;&lt;/authors&gt;&lt;/contributors&gt;&lt;auth-address&gt;Division of Environmental Studies, University of California, Davis, California, 95616.&lt;/auth-address&gt;&lt;titles&gt;&lt;title&gt;Mutation Modification in a Random Environment&lt;/title&gt;&lt;secondary-title&gt;Evolution&lt;/secondary-title&gt;&lt;/titles&gt;&lt;periodical&gt;&lt;full-title&gt;Evolution&lt;/full-title&gt;&lt;/periodical&gt;&lt;pages&gt;468-476&lt;/pages&gt;&lt;volume&gt;35&lt;/volume&gt;&lt;number&gt;3&lt;/number&gt;&lt;edition&gt;1981/05/01&lt;/edition&gt;&lt;dates&gt;&lt;year&gt;1981&lt;/year&gt;&lt;pub-dates&gt;&lt;date&gt;May&lt;/date&gt;&lt;/pub-dates&gt;&lt;/dates&gt;&lt;isbn&gt;1558-5646 (Electronic)&amp;#xD;0014-3820 (Linking)&lt;/isbn&gt;&lt;accession-num&gt;28563590&lt;/accession-num&gt;&lt;urls&gt;&lt;related-urls&gt;&lt;url&gt;https://www.ncbi.nlm.nih.gov/pubmed/28563590&lt;/url&gt;&lt;/related-urls&gt;&lt;/urls&gt;&lt;electronic-resource-num&gt;10.1111/j.1558-5646.1981.tb04910.x&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Gillespie</w:t>
      </w:r>
      <w:r w:rsidR="000F1ECB">
        <w:rPr>
          <w:noProof/>
          <w:lang w:val="en-US"/>
        </w:rPr>
        <w:t xml:space="preserve"> 1981)</w:t>
      </w:r>
      <w:r w:rsidR="000F1ECB">
        <w:rPr>
          <w:lang w:val="en-US"/>
        </w:rPr>
        <w:fldChar w:fldCharType="end"/>
      </w:r>
      <w:r w:rsidR="000611A7">
        <w:rPr>
          <w:lang w:val="en-US"/>
        </w:rPr>
        <w:t xml:space="preserve">. The greater additive variance introduced by increased mutation rates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0611A7">
        <w:rPr>
          <w:lang w:val="en-US"/>
        </w:rPr>
        <w:t xml:space="preserve"> could also provide Gaussian populations with a ‘head-start’ to begin adaptation quickly after an environmental event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sidR="000611A7">
        <w:rPr>
          <w:lang w:val="en-US"/>
        </w:rPr>
        <w:t xml:space="preserve">, or a greater ability to radiate to new niches in the case of spatial environmental variation </w: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 </w:instrTex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Marques</w:t>
      </w:r>
      <w:r w:rsidR="000F1ECB" w:rsidRPr="000F1ECB">
        <w:rPr>
          <w:i/>
          <w:noProof/>
          <w:lang w:val="en-US"/>
        </w:rPr>
        <w:t xml:space="preserve"> et al.</w:t>
      </w:r>
      <w:r w:rsidR="000F1ECB">
        <w:rPr>
          <w:noProof/>
          <w:lang w:val="en-US"/>
        </w:rPr>
        <w:t xml:space="preserve"> 2019)</w:t>
      </w:r>
      <w:r w:rsidR="000F1ECB">
        <w:rPr>
          <w:lang w:val="en-US"/>
        </w:rPr>
        <w:fldChar w:fldCharType="end"/>
      </w:r>
      <w:r w:rsidR="000611A7">
        <w:rPr>
          <w:lang w:val="en-US"/>
        </w:rPr>
        <w:t xml:space="preserve">. </w:t>
      </w:r>
      <w:r w:rsidR="00303BEC">
        <w:rPr>
          <w:lang w:val="en-US"/>
        </w:rPr>
        <w:t xml:space="preserve">In fact, under spatial gradients, large variability in effect sizes could seed populations with variation that allows their members to colonize differential micro-environments </w: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 </w:instrTex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Kagawa and Takimoto</w:t>
      </w:r>
      <w:r w:rsidR="000F1ECB">
        <w:rPr>
          <w:noProof/>
          <w:lang w:val="en-US"/>
        </w:rPr>
        <w:t xml:space="preserve"> 2018)</w:t>
      </w:r>
      <w:r w:rsidR="000F1ECB">
        <w:rPr>
          <w:lang w:val="en-US"/>
        </w:rPr>
        <w:fldChar w:fldCharType="end"/>
      </w:r>
      <w:r w:rsidR="00303BEC">
        <w:rPr>
          <w:lang w:val="en-US"/>
        </w:rPr>
        <w:t xml:space="preserve">. </w:t>
      </w:r>
      <w:r w:rsidR="0012090D">
        <w:rPr>
          <w:lang w:val="en-US"/>
        </w:rPr>
        <w:t xml:space="preserve">In more homogeneous environments, </w:t>
      </w:r>
      <w:r w:rsidR="000611A7">
        <w:rPr>
          <w:lang w:val="en-US"/>
        </w:rPr>
        <w:t xml:space="preserve">where any movement </w:t>
      </w:r>
      <w:r w:rsidR="00782BAD">
        <w:rPr>
          <w:lang w:val="en-US"/>
        </w:rPr>
        <w:t xml:space="preserve">from the current phenotype </w:t>
      </w:r>
      <w:r w:rsidR="000611A7">
        <w:rPr>
          <w:lang w:val="en-US"/>
        </w:rPr>
        <w:t xml:space="preserve">tends to be deleterious, </w:t>
      </w:r>
      <w:r w:rsidR="0012090D">
        <w:rPr>
          <w:lang w:val="en-US"/>
        </w:rPr>
        <w:t>House</w:t>
      </w:r>
      <w:r w:rsidR="00625DD0">
        <w:rPr>
          <w:lang w:val="en-US"/>
        </w:rPr>
        <w:t>-of-Cards models should be favo</w:t>
      </w:r>
      <w:r w:rsidR="0012090D">
        <w:rPr>
          <w:lang w:val="en-US"/>
        </w:rPr>
        <w:t xml:space="preserve">red. </w:t>
      </w:r>
    </w:p>
    <w:p w14:paraId="09EEF82F" w14:textId="5EA0D399" w:rsidR="0012090D" w:rsidRDefault="0012090D" w:rsidP="000611A7">
      <w:pPr>
        <w:spacing w:line="480" w:lineRule="auto"/>
        <w:ind w:firstLine="709"/>
        <w:rPr>
          <w:lang w:val="en-US"/>
        </w:rPr>
      </w:pPr>
      <w:r>
        <w:rPr>
          <w:lang w:val="en-US"/>
        </w:rPr>
        <w:t>Populations</w:t>
      </w:r>
      <w:r w:rsidR="000611A7">
        <w:rPr>
          <w:lang w:val="en-US"/>
        </w:rPr>
        <w:t xml:space="preserve"> evolving by strong selection and low mutation should </w:t>
      </w:r>
      <w:r w:rsidR="00782BAD">
        <w:rPr>
          <w:lang w:val="en-US"/>
        </w:rPr>
        <w:t xml:space="preserve">be advantaged in static environments. Without environmental change to perturb the optimum, almost all mutations are deleterious: not only by lethal mutations or non-focal trait mutations, but by almost all focal trait mutations moving populations away from the optimum </w: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 </w:instrTex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Matic</w:t>
      </w:r>
      <w:r w:rsidR="000F1ECB" w:rsidRPr="000F1ECB">
        <w:rPr>
          <w:i/>
          <w:noProof/>
          <w:lang w:val="en-US"/>
        </w:rPr>
        <w:t xml:space="preserve"> et al.</w:t>
      </w:r>
      <w:r w:rsidR="000F1ECB">
        <w:rPr>
          <w:noProof/>
          <w:lang w:val="en-US"/>
        </w:rPr>
        <w:t xml:space="preserve"> 1997;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Hence, the genetic load felt by populations under Gaussian models would be higher than that of House-of-Cards models under a stable environment. The finer control that House-of-Cards mutation-selection balances have </w:t>
      </w:r>
      <w:r w:rsidR="0044584F">
        <w:rPr>
          <w:lang w:val="en-US"/>
        </w:rPr>
        <w:t xml:space="preserve">on allelic frequencies (Fig. 8) </w:t>
      </w:r>
      <w:r w:rsidR="006164C3">
        <w:rPr>
          <w:lang w:val="en-US"/>
        </w:rPr>
        <w:t xml:space="preserve">allows for a better fit to the optimum, at the cost of slower adaptation (due to relying on new mutational </w:t>
      </w:r>
      <w:r w:rsidR="006164C3">
        <w:rPr>
          <w:lang w:val="en-US"/>
        </w:rPr>
        <w:lastRenderedPageBreak/>
        <w:t xml:space="preserve">variance to drive adaptation) </w: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 </w:instrTex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w:t>
      </w:r>
      <w:r w:rsidR="0044584F">
        <w:rPr>
          <w:lang w:val="en-US"/>
        </w:rPr>
        <w:t xml:space="preserve">In addition, lower rates of mutation mean that populations </w:t>
      </w:r>
      <w:commentRangeStart w:id="45"/>
      <w:r w:rsidR="0044584F">
        <w:rPr>
          <w:lang w:val="en-US"/>
        </w:rPr>
        <w:t xml:space="preserve">consume less energy </w:t>
      </w:r>
      <w:commentRangeEnd w:id="45"/>
      <w:r w:rsidR="007323C9">
        <w:rPr>
          <w:rStyle w:val="CommentReference"/>
        </w:rPr>
        <w:commentReference w:id="45"/>
      </w:r>
      <w:r w:rsidR="0044584F">
        <w:rPr>
          <w:lang w:val="en-US"/>
        </w:rPr>
        <w:t>maintaining an adapted state relative to Gaussian populations</w:t>
      </w:r>
      <w:r w:rsidR="00D733F7">
        <w:rPr>
          <w:lang w:val="en-US"/>
        </w:rPr>
        <w:t xml:space="preserve"> </w:t>
      </w:r>
      <w:r w:rsidR="000F1ECB">
        <w:rPr>
          <w:lang w:val="en-US"/>
        </w:rPr>
        <w:fldChar w:fldCharType="begin"/>
      </w:r>
      <w:r w:rsidR="000F1ECB">
        <w:rPr>
          <w:lang w:val="en-US"/>
        </w:rPr>
        <w:instrText xml:space="preserve"> ADDIN EN.CITE &lt;EndNote&gt;&lt;Cite&gt;&lt;Author&gt;Lan&lt;/Author&gt;&lt;Year&gt;2012&lt;/Year&gt;&lt;RecNum&gt;322&lt;/RecNum&gt;&lt;DisplayText&gt;(&lt;style face="smallcaps"&gt;Lan&lt;/style&gt;&lt;style face="italic"&gt; et al.&lt;/style&gt; 2012)&lt;/DisplayText&gt;&lt;record&gt;&lt;rec-number&gt;322&lt;/rec-number&gt;&lt;foreign-keys&gt;&lt;key app="EN" db-id="5ppvfvtxcxr5xnew0zqvex91vs0vv2wxd90d" timestamp="1604454597"&gt;322&lt;/key&gt;&lt;/foreign-keys&gt;&lt;ref-type name="Journal Article"&gt;17&lt;/ref-type&gt;&lt;contributors&gt;&lt;authors&gt;&lt;author&gt;Lan, G.&lt;/author&gt;&lt;author&gt;Sartori, P.&lt;/author&gt;&lt;author&gt;Neumann, S.&lt;/author&gt;&lt;author&gt;Sourjik, V.&lt;/author&gt;&lt;author&gt;Tu, Y.&lt;/author&gt;&lt;/authors&gt;&lt;/contributors&gt;&lt;auth-address&gt;IBM T.J. Watson Research Center, P.O. Box 218, Yorktown Heights, New York 10598, USA.&lt;/auth-address&gt;&lt;titles&gt;&lt;title&gt;The energy-speed-accuracy tradeoff in sensory adaptation&lt;/title&gt;&lt;secondary-title&gt;Nat Phys&lt;/secondary-title&gt;&lt;/titles&gt;&lt;periodical&gt;&lt;full-title&gt;Nat Phys&lt;/full-title&gt;&lt;/periodical&gt;&lt;pages&gt;422-428&lt;/pages&gt;&lt;volume&gt;8&lt;/volume&gt;&lt;number&gt;5&lt;/number&gt;&lt;edition&gt;2012/06/28&lt;/edition&gt;&lt;dates&gt;&lt;year&gt;2012&lt;/year&gt;&lt;pub-dates&gt;&lt;date&gt;May 1&lt;/date&gt;&lt;/pub-dates&gt;&lt;/dates&gt;&lt;isbn&gt;1745-2473 (Print)&amp;#xD;1745-2473 (Linking)&lt;/isbn&gt;&lt;accession-num&gt;22737175&lt;/accession-num&gt;&lt;urls&gt;&lt;related-urls&gt;&lt;url&gt;https://www.ncbi.nlm.nih.gov/pubmed/22737175&lt;/url&gt;&lt;/related-urls&gt;&lt;/urls&gt;&lt;custom2&gt;PMC3378065&lt;/custom2&gt;&lt;electronic-resource-num&gt;10.1038/nphys2276&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w:t>
      </w:r>
      <w:r w:rsidR="000F1ECB" w:rsidRPr="000F1ECB">
        <w:rPr>
          <w:i/>
          <w:noProof/>
          <w:lang w:val="en-US"/>
        </w:rPr>
        <w:t xml:space="preserve"> et al.</w:t>
      </w:r>
      <w:r w:rsidR="000F1ECB">
        <w:rPr>
          <w:noProof/>
          <w:lang w:val="en-US"/>
        </w:rPr>
        <w:t xml:space="preserve"> 2012)</w:t>
      </w:r>
      <w:r w:rsidR="000F1ECB">
        <w:rPr>
          <w:lang w:val="en-US"/>
        </w:rPr>
        <w:fldChar w:fldCharType="end"/>
      </w:r>
      <w:r w:rsidR="0044584F">
        <w:rPr>
          <w:lang w:val="en-US"/>
        </w:rPr>
        <w:t xml:space="preserve">, explaining the </w:t>
      </w:r>
      <w:commentRangeStart w:id="46"/>
      <w:r w:rsidR="0044584F">
        <w:rPr>
          <w:lang w:val="en-US"/>
        </w:rPr>
        <w:t>‘colder’</w:t>
      </w:r>
      <w:commentRangeEnd w:id="46"/>
      <w:r w:rsidR="007323C9">
        <w:rPr>
          <w:rStyle w:val="CommentReference"/>
        </w:rPr>
        <w:commentReference w:id="46"/>
      </w:r>
      <w:r w:rsidR="00D733F7">
        <w:rPr>
          <w:lang w:val="en-US"/>
        </w:rPr>
        <w:t>,</w:t>
      </w:r>
      <w:r w:rsidR="0044584F">
        <w:rPr>
          <w:lang w:val="en-US"/>
        </w:rPr>
        <w:t xml:space="preserve"> </w:t>
      </w:r>
      <w:r w:rsidR="00D733F7">
        <w:rPr>
          <w:lang w:val="en-US"/>
        </w:rPr>
        <w:t xml:space="preserve">less reactive behavior of adapted House-of-Cards models relative to Gaussian models (Fig. </w:t>
      </w:r>
      <w:r w:rsidR="006664BE">
        <w:rPr>
          <w:lang w:val="en-US"/>
        </w:rPr>
        <w:t xml:space="preserve">3, </w:t>
      </w:r>
      <w:r w:rsidR="00D733F7">
        <w:rPr>
          <w:lang w:val="en-US"/>
        </w:rPr>
        <w:t>5, 6, 8, 9)</w:t>
      </w:r>
      <w:r w:rsidR="00303BEC">
        <w:rPr>
          <w:lang w:val="en-US"/>
        </w:rPr>
        <w:t>.</w:t>
      </w:r>
    </w:p>
    <w:p w14:paraId="5D081E10" w14:textId="39D1B154" w:rsidR="00CF2D34" w:rsidRDefault="00CF2D34" w:rsidP="000611A7">
      <w:pPr>
        <w:spacing w:line="480" w:lineRule="auto"/>
        <w:ind w:firstLine="709"/>
        <w:rPr>
          <w:lang w:val="en-US"/>
        </w:rPr>
      </w:pPr>
      <w:r>
        <w:rPr>
          <w:lang w:val="en-US"/>
        </w:rPr>
        <w:t xml:space="preserve">While additive effect size had strong effects on models, quantitative genetics theory also has predictions for the effects of pleiotropy, recombination, and mutational correlations that were either absent or weak (Table 2). </w:t>
      </w:r>
      <w:r w:rsidR="0036187E">
        <w:rPr>
          <w:lang w:val="en-US"/>
        </w:rPr>
        <w:t xml:space="preserve">This could be due to differences between expectations while maintaining variation post-adaptation versus approaching the optimum on the adaptive walk itself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36187E">
        <w:rPr>
          <w:lang w:val="en-US"/>
        </w:rPr>
        <w:t xml:space="preserve">. </w:t>
      </w:r>
      <w:r w:rsidR="00073B9B">
        <w:rPr>
          <w:lang w:val="en-US"/>
        </w:rPr>
        <w:t xml:space="preserve">Zhang and Hill </w:t>
      </w:r>
      <w:r w:rsidR="000F1ECB">
        <w:rPr>
          <w:lang w:val="en-US"/>
        </w:rPr>
        <w:fldChar w:fldCharType="begin"/>
      </w:r>
      <w:r w:rsidR="000F1ECB">
        <w:rPr>
          <w:lang w:val="en-US"/>
        </w:rPr>
        <w:instrText xml:space="preserve"> ADDIN EN.CITE &lt;EndNote&gt;&lt;Cite&gt;&lt;Author&gt;Zhang&lt;/Author&gt;&lt;Year&gt;2002&lt;/Year&gt;&lt;RecNum&gt;325&lt;/RecNum&gt;&lt;DisplayText&gt;(&lt;style face="smallcaps"&gt;Zhang and Hill&lt;/style&gt; 2002)&lt;/DisplayText&gt;&lt;record&gt;&lt;rec-number&gt;325&lt;/rec-number&gt;&lt;foreign-keys&gt;&lt;key app="EN" db-id="5ppvfvtxcxr5xnew0zqvex91vs0vv2wxd90d" timestamp="1604456291"&gt;325&lt;/key&gt;&lt;/foreign-keys&gt;&lt;ref-type name="Journal Article"&gt;17&lt;/ref-type&gt;&lt;contributors&gt;&lt;authors&gt;&lt;author&gt;Zhang, X. S.&lt;/author&gt;&lt;author&gt;Hill, W. G.&lt;/author&gt;&lt;/authors&gt;&lt;/contributors&gt;&lt;auth-address&gt;Institute of Cell, Animal and Population Biology, University of Edinburgh, Edinburgh EH9 3JT, United Kingdom. xu-sheng.zhang@ed.ac.uk&lt;/auth-address&gt;&lt;titles&gt;&lt;title&gt;Joint effects of pleiotropic selection and stabilizing selection on the maintenance of quantitative genetic variation at mutation-selection balance&lt;/title&gt;&lt;secondary-title&gt;Genetics&lt;/secondary-title&gt;&lt;/titles&gt;&lt;periodical&gt;&lt;full-title&gt;Genetics&lt;/full-title&gt;&lt;abbr-1&gt;Genetics&lt;/abbr-1&gt;&lt;/periodical&gt;&lt;pages&gt;459-71&lt;/pages&gt;&lt;volume&gt;162&lt;/volume&gt;&lt;number&gt;1&lt;/number&gt;&lt;edition&gt;2002/09/21&lt;/edition&gt;&lt;keywords&gt;&lt;keyword&gt;*Genetic Variation&lt;/keyword&gt;&lt;keyword&gt;*Models, Genetic&lt;/keyword&gt;&lt;keyword&gt;*Mutation&lt;/keyword&gt;&lt;keyword&gt;*Selection, Genetic&lt;/keyword&gt;&lt;/keywords&gt;&lt;dates&gt;&lt;year&gt;2002&lt;/year&gt;&lt;pub-dates&gt;&lt;date&gt;Sep&lt;/date&gt;&lt;/pub-dates&gt;&lt;/dates&gt;&lt;isbn&gt;0016-6731 (Print)&amp;#xD;0016-6731 (Linking)&lt;/isbn&gt;&lt;accession-num&gt;12242254&lt;/accession-num&gt;&lt;urls&gt;&lt;related-urls&gt;&lt;url&gt;https://www.ncbi.nlm.nih.gov/pubmed/12242254&lt;/url&gt;&lt;/related-urls&gt;&lt;/urls&gt;&lt;custom2&gt;PMC1462254&lt;/custom2&gt;&lt;/record&gt;&lt;/Cite&gt;&lt;/EndNote&gt;</w:instrText>
      </w:r>
      <w:r w:rsidR="000F1ECB">
        <w:rPr>
          <w:lang w:val="en-US"/>
        </w:rPr>
        <w:fldChar w:fldCharType="separate"/>
      </w:r>
      <w:r w:rsidR="000F1ECB">
        <w:rPr>
          <w:noProof/>
          <w:lang w:val="en-US"/>
        </w:rPr>
        <w:t>(</w:t>
      </w:r>
      <w:r w:rsidR="000F1ECB" w:rsidRPr="000F1ECB">
        <w:rPr>
          <w:smallCaps/>
          <w:noProof/>
          <w:lang w:val="en-US"/>
        </w:rPr>
        <w:t>Zhang and Hill</w:t>
      </w:r>
      <w:r w:rsidR="000F1ECB">
        <w:rPr>
          <w:noProof/>
          <w:lang w:val="en-US"/>
        </w:rPr>
        <w:t xml:space="preserve"> 2002)</w:t>
      </w:r>
      <w:r w:rsidR="000F1ECB">
        <w:rPr>
          <w:lang w:val="en-US"/>
        </w:rPr>
        <w:fldChar w:fldCharType="end"/>
      </w:r>
      <w:r w:rsidR="00073B9B">
        <w:rPr>
          <w:lang w:val="en-US"/>
        </w:rPr>
        <w:t xml:space="preserve"> found that the genetic variance maintained in a population depended very little on pleiotropy, and more so on </w:t>
      </w:r>
      <w:r w:rsidR="00CB1189">
        <w:rPr>
          <w:lang w:val="en-US"/>
        </w:rPr>
        <w:t xml:space="preserve">the strength of realized stabilizing selection. </w:t>
      </w:r>
      <w:r w:rsidR="00E5299C">
        <w:rPr>
          <w:lang w:val="en-US"/>
        </w:rPr>
        <w:t xml:space="preserve">While recombination is expected to increase additive variation </w:t>
      </w:r>
      <w:r w:rsidR="000F1ECB">
        <w:rPr>
          <w:lang w:val="en-US"/>
        </w:rPr>
        <w:fldChar w:fldCharType="begin"/>
      </w:r>
      <w:r w:rsidR="000F1ECB">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0F1ECB">
        <w:rPr>
          <w:lang w:val="en-US"/>
        </w:rPr>
        <w:fldChar w:fldCharType="separate"/>
      </w:r>
      <w:r w:rsidR="000F1ECB">
        <w:rPr>
          <w:noProof/>
          <w:lang w:val="en-US"/>
        </w:rPr>
        <w:t>(</w:t>
      </w:r>
      <w:r w:rsidR="000F1ECB" w:rsidRPr="000F1ECB">
        <w:rPr>
          <w:smallCaps/>
          <w:noProof/>
          <w:lang w:val="en-US"/>
        </w:rPr>
        <w:t>Barton and Charlesworth</w:t>
      </w:r>
      <w:r w:rsidR="000F1ECB">
        <w:rPr>
          <w:noProof/>
          <w:lang w:val="en-US"/>
        </w:rPr>
        <w:t xml:space="preserve"> 1998)</w:t>
      </w:r>
      <w:r w:rsidR="000F1ECB">
        <w:rPr>
          <w:lang w:val="en-US"/>
        </w:rPr>
        <w:fldChar w:fldCharType="end"/>
      </w:r>
      <w:r w:rsidR="00E5299C">
        <w:rPr>
          <w:lang w:val="en-US"/>
        </w:rPr>
        <w:t xml:space="preserve"> and reduce covariation among traits </w:t>
      </w:r>
      <w:r w:rsidR="000F1ECB">
        <w:rPr>
          <w:lang w:val="en-US"/>
        </w:rPr>
        <w:fldChar w:fldCharType="begin"/>
      </w:r>
      <w:r w:rsidR="000F1ECB">
        <w:rPr>
          <w:lang w:val="en-US"/>
        </w:rPr>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Lande</w:t>
      </w:r>
      <w:r w:rsidR="000F1ECB">
        <w:rPr>
          <w:noProof/>
          <w:lang w:val="en-US"/>
        </w:rPr>
        <w:t xml:space="preserve"> 1975)</w:t>
      </w:r>
      <w:r w:rsidR="000F1ECB">
        <w:rPr>
          <w:lang w:val="en-US"/>
        </w:rPr>
        <w:fldChar w:fldCharType="end"/>
      </w:r>
      <w:r w:rsidR="00E5299C">
        <w:rPr>
          <w:lang w:val="en-US"/>
        </w:rPr>
        <w:t>, the parameterization may have been too narrow to see this effect over the much larger effect of additive effect size variation.</w:t>
      </w:r>
    </w:p>
    <w:p w14:paraId="37F60270" w14:textId="77777777" w:rsidR="00D16B1E" w:rsidRDefault="00E5299C" w:rsidP="000611A7">
      <w:pPr>
        <w:spacing w:line="480" w:lineRule="auto"/>
        <w:ind w:firstLine="709"/>
        <w:rPr>
          <w:lang w:val="en-US"/>
        </w:rPr>
      </w:pPr>
      <w:r>
        <w:rPr>
          <w:lang w:val="en-US"/>
        </w:rPr>
        <w:t xml:space="preserve">Among the limitations of this model include the </w:t>
      </w:r>
      <w:r w:rsidR="009F5087">
        <w:rPr>
          <w:lang w:val="en-US"/>
        </w:rPr>
        <w:t xml:space="preserve">chosen ranges of several parameters. While efforts were made to choose biologically meaningful ranges (Table 1), it was not always possible owing to </w:t>
      </w:r>
      <w:r w:rsidR="009743CF">
        <w:rPr>
          <w:lang w:val="en-US"/>
        </w:rPr>
        <w:t xml:space="preserve">performance restrictions. </w:t>
      </w:r>
      <w:r w:rsidR="00144213">
        <w:rPr>
          <w:lang w:val="en-US"/>
        </w:rPr>
        <w:t>Our simulations took around 2 days to complete each, and although we were able to parallelize runs on a multi-node computing cluster, limitations on time and the number of parallel jobs led us to sample a smaller parameter space than originally intended. Recombination rate was sampled from 0 to 9.22x10</w:t>
      </w:r>
      <w:r w:rsidR="00144213">
        <w:rPr>
          <w:vertAlign w:val="superscript"/>
          <w:lang w:val="en-US"/>
        </w:rPr>
        <w:t xml:space="preserve">-8 </w:t>
      </w:r>
      <w:r w:rsidR="00144213">
        <w:rPr>
          <w:lang w:val="en-US"/>
        </w:rPr>
        <w:t xml:space="preserve">cM/Mb, which is a relatively high recombination rate in plants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xml:space="preserve">, however small in comparison to some of the mutation rates in other taxa (for example, fungi can reach </w:t>
      </w:r>
      <w:r w:rsidR="00144213">
        <w:rPr>
          <w:lang w:val="en-US"/>
        </w:rPr>
        <w:lastRenderedPageBreak/>
        <w:t xml:space="preserve">upwards of 100 cM/Mb of recombination rate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xml:space="preserve">). </w:t>
      </w:r>
      <w:r w:rsidR="00987831">
        <w:rPr>
          <w:lang w:val="en-US"/>
        </w:rPr>
        <w:t xml:space="preserve">We were unable to vary population size due to difficulties in effectively sampling a larger-dimensional hyperspace with the time necessary to run simulations, and with </w:t>
      </w:r>
      <w:r w:rsidR="00A52E47">
        <w:rPr>
          <w:lang w:val="en-US"/>
        </w:rPr>
        <w:t xml:space="preserve">the </w:t>
      </w:r>
      <w:r w:rsidR="00987831">
        <w:rPr>
          <w:lang w:val="en-US"/>
        </w:rPr>
        <w:t xml:space="preserve">increased computational requirements associated with increasing population sizes in individual-based models </w:t>
      </w:r>
      <w:r w:rsidR="000F1ECB">
        <w:rPr>
          <w:lang w:val="en-US"/>
        </w:rPr>
        <w:fldChar w:fldCharType="begin"/>
      </w:r>
      <w:r w:rsidR="000F1ECB">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Haller and Messer</w:t>
      </w:r>
      <w:r w:rsidR="000F1ECB">
        <w:rPr>
          <w:noProof/>
          <w:lang w:val="en-US"/>
        </w:rPr>
        <w:t xml:space="preserve"> 2019)</w:t>
      </w:r>
      <w:r w:rsidR="000F1ECB">
        <w:rPr>
          <w:lang w:val="en-US"/>
        </w:rPr>
        <w:fldChar w:fldCharType="end"/>
      </w:r>
      <w:r w:rsidR="00987831">
        <w:rPr>
          <w:lang w:val="en-US"/>
        </w:rPr>
        <w:t xml:space="preserve">. </w:t>
      </w:r>
    </w:p>
    <w:p w14:paraId="2FFC8B94" w14:textId="49C0B73C" w:rsidR="00987831" w:rsidRDefault="005E483E" w:rsidP="000611A7">
      <w:pPr>
        <w:spacing w:line="480" w:lineRule="auto"/>
        <w:ind w:firstLine="709"/>
        <w:rPr>
          <w:lang w:val="en-US"/>
        </w:rPr>
      </w:pPr>
      <w:r>
        <w:rPr>
          <w:lang w:val="en-US"/>
        </w:rPr>
        <w:t>Another limitation lies in o</w:t>
      </w:r>
      <w:r w:rsidR="00D16B1E">
        <w:rPr>
          <w:lang w:val="en-US"/>
        </w:rPr>
        <w:t xml:space="preserve">ur </w:t>
      </w:r>
      <w:r w:rsidR="001D604D">
        <w:rPr>
          <w:lang w:val="en-US"/>
        </w:rPr>
        <w:t>implementation of deleterious mutation rate</w:t>
      </w:r>
      <w:r>
        <w:rPr>
          <w:lang w:val="en-US"/>
        </w:rPr>
        <w:t xml:space="preserve">, which results in the effects of deleterious mutation potentially confounding with QTL mutation rate. However, </w:t>
      </w:r>
      <w:r w:rsidR="001D604D">
        <w:rPr>
          <w:lang w:val="en-US"/>
        </w:rPr>
        <w:t>we were able to confirm deleterious mutation effects were constant across treatments (Fig. S1)</w:t>
      </w:r>
      <w:r>
        <w:rPr>
          <w:lang w:val="en-US"/>
        </w:rPr>
        <w:t>, nullifying this problem</w:t>
      </w:r>
      <w:r w:rsidR="001D604D">
        <w:rPr>
          <w:lang w:val="en-US"/>
        </w:rPr>
        <w:t>.</w:t>
      </w:r>
      <w:r w:rsidR="00CB4EC2">
        <w:rPr>
          <w:lang w:val="en-US"/>
        </w:rPr>
        <w:t xml:space="preserve"> Our implementation of a mega-trait also limited insight into mutational correlations among traits and the effect of pleiotropy. Since fitness effects were identical across traits, the effects of pleiotropy and mutational correlation would be averaged across traits, minimising the signal. </w:t>
      </w:r>
      <w:r w:rsidR="00A52E47">
        <w:rPr>
          <w:lang w:val="en-US"/>
        </w:rPr>
        <w:t>T</w:t>
      </w:r>
      <w:r w:rsidR="00987831">
        <w:rPr>
          <w:lang w:val="en-US"/>
        </w:rPr>
        <w:t xml:space="preserve">hese </w:t>
      </w:r>
      <w:r w:rsidR="00A52E47">
        <w:rPr>
          <w:lang w:val="en-US"/>
        </w:rPr>
        <w:t>limitations</w:t>
      </w:r>
      <w:r w:rsidR="00987831">
        <w:rPr>
          <w:lang w:val="en-US"/>
        </w:rPr>
        <w:t xml:space="preserve"> </w:t>
      </w:r>
      <w:r w:rsidR="00A52E47">
        <w:rPr>
          <w:lang w:val="en-US"/>
        </w:rPr>
        <w:t xml:space="preserve">highlight </w:t>
      </w:r>
      <w:r w:rsidR="00987831">
        <w:rPr>
          <w:lang w:val="en-US"/>
        </w:rPr>
        <w:t xml:space="preserve">exciting expansions of </w:t>
      </w:r>
      <w:r w:rsidR="00A3591D">
        <w:rPr>
          <w:lang w:val="en-US"/>
        </w:rPr>
        <w:t>our</w:t>
      </w:r>
      <w:r w:rsidR="00987831">
        <w:rPr>
          <w:lang w:val="en-US"/>
        </w:rPr>
        <w:t xml:space="preserve"> methodology in the future.</w:t>
      </w:r>
    </w:p>
    <w:p w14:paraId="4F316C84" w14:textId="4932086E" w:rsidR="00AF06D3" w:rsidRDefault="00987831" w:rsidP="00DB5420">
      <w:pPr>
        <w:spacing w:line="480" w:lineRule="auto"/>
        <w:ind w:firstLine="709"/>
        <w:rPr>
          <w:lang w:val="en-US"/>
        </w:rPr>
      </w:pPr>
      <w:del w:id="47" w:author="Nick" w:date="2020-11-06T09:33:00Z">
        <w:r w:rsidDel="00AA2BB2">
          <w:rPr>
            <w:lang w:val="en-US"/>
          </w:rPr>
          <w:delText xml:space="preserve">We </w:delText>
        </w:r>
      </w:del>
      <w:ins w:id="48" w:author="Nick" w:date="2020-11-06T09:33:00Z">
        <w:r w:rsidR="00AA2BB2">
          <w:rPr>
            <w:lang w:val="en-US"/>
          </w:rPr>
          <w:t>I</w:t>
        </w:r>
        <w:r w:rsidR="00AA2BB2">
          <w:rPr>
            <w:lang w:val="en-US"/>
          </w:rPr>
          <w:t xml:space="preserve"> </w:t>
        </w:r>
      </w:ins>
      <w:r>
        <w:rPr>
          <w:lang w:val="en-US"/>
        </w:rPr>
        <w:t>have produced a framework to understand polygenic adaptation in the context of both quantitative and population genetics, as well as population genomics. Expanding this model to explain differences in the effects of drift in mutation-selection balance models will lend insight into the effects</w:t>
      </w:r>
      <w:r w:rsidR="0030547F">
        <w:rPr>
          <w:lang w:val="en-US"/>
        </w:rPr>
        <w:t xml:space="preserve"> of</w:t>
      </w:r>
      <w:r>
        <w:rPr>
          <w:lang w:val="en-US"/>
        </w:rPr>
        <w:t xml:space="preserve"> heightened drift-barriers </w:t>
      </w:r>
      <w:r w:rsidR="0030547F">
        <w:rPr>
          <w:lang w:val="en-US"/>
        </w:rPr>
        <w:t>on restricting adaptation under the two models. In addition, varying the number of loci contributing to traits will give an indication of the robustness of variation under changing polygenicity</w:t>
      </w:r>
      <w:r w:rsidR="00074F23">
        <w:rPr>
          <w:lang w:val="en-US"/>
        </w:rPr>
        <w:t xml:space="preserve">. </w:t>
      </w:r>
      <w:r w:rsidR="00EC30FC">
        <w:rPr>
          <w:lang w:val="en-US"/>
        </w:rPr>
        <w:t xml:space="preserve">Fitness differences among traits will allow for more realistic studies of variance and covariance with additive genetic variance-covariance matrices, </w:t>
      </w:r>
      <w:r w:rsidR="00EC30FC">
        <w:rPr>
          <w:b/>
          <w:lang w:val="en-US"/>
        </w:rPr>
        <w:t>G</w:t>
      </w:r>
      <w:r w:rsidR="00EC30FC">
        <w:rPr>
          <w:lang w:val="en-US"/>
        </w:rPr>
        <w:t xml:space="preserve"> matrices </w:t>
      </w:r>
      <w:r w:rsidR="008B0A58">
        <w:rPr>
          <w:lang w:val="en-US"/>
        </w:rPr>
        <w:fldChar w:fldCharType="begin"/>
      </w:r>
      <w:r w:rsidR="008B0A58">
        <w:rPr>
          <w:lang w:val="en-US"/>
        </w:rPr>
        <w:instrText xml:space="preserve"> ADDIN EN.CITE &lt;EndNote&gt;&lt;Cite&gt;&lt;Author&gt;Lande&lt;/Author&gt;&lt;Year&gt;1979&lt;/Year&gt;&lt;RecNum&gt;34&lt;/RecNum&gt;&lt;DisplayText&gt;(&lt;style face="smallcaps"&gt;Lande&lt;/style&gt; 1979)&lt;/DisplayText&gt;&lt;record&gt;&lt;rec-number&gt;34&lt;/rec-number&gt;&lt;foreign-keys&gt;&lt;key app="EN" db-id="5ppvfvtxcxr5xnew0zqvex91vs0vv2wxd90d" timestamp="1584918362"&gt;34&lt;/key&gt;&lt;/foreign-keys&gt;&lt;ref-type name="Journal Article"&gt;17&lt;/ref-type&gt;&lt;contributors&gt;&lt;authors&gt;&lt;author&gt;Lande, R.&lt;/author&gt;&lt;/authors&gt;&lt;/contributors&gt;&lt;auth-address&gt;Univ Wisconsin,Genet Lab,Madison,Wi 53706&lt;/auth-address&gt;&lt;titles&gt;&lt;title&gt;Quantitative Genetic-Analysis of Multivariate Evolution, Applied to Brain - Body Size Allometry&lt;/title&gt;&lt;secondary-title&gt;Evolution&lt;/secondary-title&gt;&lt;alt-title&gt;Evolution&lt;/alt-title&gt;&lt;/titles&gt;&lt;periodical&gt;&lt;full-title&gt;Evolution&lt;/full-title&gt;&lt;/periodical&gt;&lt;alt-periodical&gt;&lt;full-title&gt;Evolution&lt;/full-title&gt;&lt;/alt-periodical&gt;&lt;pages&gt;402-416&lt;/pages&gt;&lt;volume&gt;33&lt;/volume&gt;&lt;number&gt;1&lt;/number&gt;&lt;dates&gt;&lt;year&gt;1979&lt;/year&gt;&lt;/dates&gt;&lt;isbn&gt;0014-3820&lt;/isbn&gt;&lt;accession-num&gt;WOS:A1979GV98300014&lt;/accession-num&gt;&lt;urls&gt;&lt;related-urls&gt;&lt;url&gt;&amp;lt;Go to ISI&amp;gt;://WOS:A1979GV98300014&lt;/url&gt;&lt;/related-urls&gt;&lt;/urls&gt;&lt;electronic-resource-num&gt;Doi 10.2307/2407630&lt;/electronic-resource-num&gt;&lt;language&gt;English&lt;/language&gt;&lt;/record&gt;&lt;/Cite&gt;&lt;/EndNote&gt;</w:instrText>
      </w:r>
      <w:r w:rsidR="008B0A58">
        <w:rPr>
          <w:lang w:val="en-US"/>
        </w:rPr>
        <w:fldChar w:fldCharType="separate"/>
      </w:r>
      <w:r w:rsidR="008B0A58">
        <w:rPr>
          <w:noProof/>
          <w:lang w:val="en-US"/>
        </w:rPr>
        <w:t>(</w:t>
      </w:r>
      <w:r w:rsidR="008B0A58" w:rsidRPr="008B0A58">
        <w:rPr>
          <w:smallCaps/>
          <w:noProof/>
          <w:lang w:val="en-US"/>
        </w:rPr>
        <w:t>Lande</w:t>
      </w:r>
      <w:r w:rsidR="008B0A58">
        <w:rPr>
          <w:noProof/>
          <w:lang w:val="en-US"/>
        </w:rPr>
        <w:t xml:space="preserve"> 1979)</w:t>
      </w:r>
      <w:r w:rsidR="008B0A58">
        <w:rPr>
          <w:lang w:val="en-US"/>
        </w:rPr>
        <w:fldChar w:fldCharType="end"/>
      </w:r>
      <w:r w:rsidR="00EC30FC">
        <w:rPr>
          <w:lang w:val="en-US"/>
        </w:rPr>
        <w:t xml:space="preserve">. Recent developments in </w:t>
      </w:r>
      <w:r w:rsidR="00EC30FC">
        <w:rPr>
          <w:b/>
          <w:lang w:val="en-US"/>
        </w:rPr>
        <w:t xml:space="preserve">G </w:t>
      </w:r>
      <w:r w:rsidR="00EC30FC">
        <w:rPr>
          <w:lang w:val="en-US"/>
        </w:rPr>
        <w:t xml:space="preserve">matrix analysis involving eigentensor decomposition of sets of matrices </w: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 </w:instrTex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EN.CITE.DATA </w:instrText>
      </w:r>
      <w:r w:rsidR="008B0A58">
        <w:rPr>
          <w:lang w:val="en-US"/>
        </w:rPr>
      </w:r>
      <w:r w:rsidR="008B0A58">
        <w:rPr>
          <w:lang w:val="en-US"/>
        </w:rPr>
        <w:fldChar w:fldCharType="end"/>
      </w:r>
      <w:r w:rsidR="008B0A58">
        <w:rPr>
          <w:lang w:val="en-US"/>
        </w:rPr>
      </w:r>
      <w:r w:rsidR="008B0A58">
        <w:rPr>
          <w:lang w:val="en-US"/>
        </w:rPr>
        <w:fldChar w:fldCharType="separate"/>
      </w:r>
      <w:r w:rsidR="008B0A58">
        <w:rPr>
          <w:noProof/>
          <w:lang w:val="en-US"/>
        </w:rPr>
        <w:t>(</w:t>
      </w:r>
      <w:r w:rsidR="008B0A58" w:rsidRPr="008B0A58">
        <w:rPr>
          <w:smallCaps/>
          <w:noProof/>
          <w:lang w:val="en-US"/>
        </w:rPr>
        <w:t>Hine</w:t>
      </w:r>
      <w:r w:rsidR="008B0A58" w:rsidRPr="008B0A58">
        <w:rPr>
          <w:i/>
          <w:noProof/>
          <w:lang w:val="en-US"/>
        </w:rPr>
        <w:t xml:space="preserve"> et al.</w:t>
      </w:r>
      <w:r w:rsidR="008B0A58">
        <w:rPr>
          <w:noProof/>
          <w:lang w:val="en-US"/>
        </w:rPr>
        <w:t xml:space="preserve"> 2009; </w:t>
      </w:r>
      <w:r w:rsidR="008B0A58" w:rsidRPr="008B0A58">
        <w:rPr>
          <w:smallCaps/>
          <w:noProof/>
          <w:lang w:val="en-US"/>
        </w:rPr>
        <w:t>Aguirre</w:t>
      </w:r>
      <w:r w:rsidR="008B0A58" w:rsidRPr="008B0A58">
        <w:rPr>
          <w:i/>
          <w:noProof/>
          <w:lang w:val="en-US"/>
        </w:rPr>
        <w:t xml:space="preserve"> et al.</w:t>
      </w:r>
      <w:r w:rsidR="008B0A58">
        <w:rPr>
          <w:noProof/>
          <w:lang w:val="en-US"/>
        </w:rPr>
        <w:t xml:space="preserve"> 2014)</w:t>
      </w:r>
      <w:r w:rsidR="008B0A58">
        <w:rPr>
          <w:lang w:val="en-US"/>
        </w:rPr>
        <w:fldChar w:fldCharType="end"/>
      </w:r>
      <w:r w:rsidR="00EC30FC">
        <w:rPr>
          <w:lang w:val="en-US"/>
        </w:rPr>
        <w:t xml:space="preserve"> have been successful in determining differences in multivariate variation </w:t>
      </w:r>
      <w:r w:rsidR="00EC30FC">
        <w:rPr>
          <w:lang w:val="en-US"/>
        </w:rPr>
        <w:lastRenderedPageBreak/>
        <w:t xml:space="preserve">between populations </w:t>
      </w:r>
      <w:r w:rsidR="008B0A58">
        <w:rPr>
          <w:lang w:val="en-US"/>
        </w:rPr>
        <w:fldChar w:fldCharType="begin"/>
      </w:r>
      <w:r w:rsidR="008B0A58">
        <w:rPr>
          <w:lang w:val="en-US"/>
        </w:rPr>
        <w:instrText xml:space="preserve"> ADDIN EN.CITE &lt;EndNote&gt;&lt;Cite&gt;&lt;Author&gt;Walter&lt;/Author&gt;&lt;Year&gt;2018&lt;/Year&gt;&lt;RecNum&gt;29&lt;/RecNum&gt;&lt;DisplayText&gt;(&lt;style face="smallcaps"&gt;Walter&lt;/style&gt;&lt;style face="italic"&gt; et al.&lt;/style&gt; 2018)&lt;/DisplayText&gt;&lt;record&gt;&lt;rec-number&gt;29&lt;/rec-number&gt;&lt;foreign-keys&gt;&lt;key app="EN" db-id="5ppvfvtxcxr5xnew0zqvex91vs0vv2wxd90d" timestamp="1584268996"&gt;29&lt;/key&gt;&lt;/foreign-keys&gt;&lt;ref-type name="Journal Article"&gt;17&lt;/ref-type&gt;&lt;contributors&gt;&lt;authors&gt;&lt;author&gt;Greg M. Walter&lt;/author&gt;&lt;author&gt;J. David Aguirre&lt;/author&gt;&lt;author&gt;Mark W. Blows&lt;/author&gt;&lt;author&gt;Daniel Ortiz-Barrientos&lt;/author&gt;&lt;/authors&gt;&lt;/contributors&gt;&lt;titles&gt;&lt;title&gt;Evolution of Genetic Variance during Adaptive Radiation&lt;/title&gt;&lt;secondary-title&gt;The American Naturalist&lt;/secondary-title&gt;&lt;/titles&gt;&lt;periodical&gt;&lt;full-title&gt;The American Naturalist&lt;/full-title&gt;&lt;/periodical&gt;&lt;pages&gt;E108-E128&lt;/pages&gt;&lt;volume&gt;191&lt;/volume&gt;&lt;number&gt;4&lt;/number&gt;&lt;keywords&gt;&lt;keyword&gt;adaptive radiation,genetic constraint,additive genetic variance,phenotypic divergence,covariance tensor&lt;/keyword&gt;&lt;/keywords&gt;&lt;dates&gt;&lt;year&gt;2018&lt;/year&gt;&lt;/dates&gt;&lt;accession-num&gt;29570402&lt;/accession-num&gt;&lt;urls&gt;&lt;related-urls&gt;&lt;url&gt;https://www.journals.uchicago.edu/doi/abs/10.1086/696123&lt;/url&gt;&lt;/related-urls&gt;&lt;/urls&gt;&lt;electronic-resource-num&gt;10.1086/696123&lt;/electronic-resource-num&gt;&lt;/record&gt;&lt;/Cite&gt;&lt;/EndNote&gt;</w:instrText>
      </w:r>
      <w:r w:rsidR="008B0A58">
        <w:rPr>
          <w:lang w:val="en-US"/>
        </w:rPr>
        <w:fldChar w:fldCharType="separate"/>
      </w:r>
      <w:r w:rsidR="008B0A58">
        <w:rPr>
          <w:noProof/>
          <w:lang w:val="en-US"/>
        </w:rPr>
        <w:t>(</w:t>
      </w:r>
      <w:r w:rsidR="008B0A58" w:rsidRPr="008B0A58">
        <w:rPr>
          <w:smallCaps/>
          <w:noProof/>
          <w:lang w:val="en-US"/>
        </w:rPr>
        <w:t>Walter</w:t>
      </w:r>
      <w:r w:rsidR="008B0A58" w:rsidRPr="008B0A58">
        <w:rPr>
          <w:i/>
          <w:noProof/>
          <w:lang w:val="en-US"/>
        </w:rPr>
        <w:t xml:space="preserve"> et al.</w:t>
      </w:r>
      <w:r w:rsidR="008B0A58">
        <w:rPr>
          <w:noProof/>
          <w:lang w:val="en-US"/>
        </w:rPr>
        <w:t xml:space="preserve"> 2018)</w:t>
      </w:r>
      <w:r w:rsidR="008B0A58">
        <w:rPr>
          <w:lang w:val="en-US"/>
        </w:rPr>
        <w:fldChar w:fldCharType="end"/>
      </w:r>
      <w:r w:rsidR="00EC30FC">
        <w:rPr>
          <w:lang w:val="en-US"/>
        </w:rPr>
        <w:t xml:space="preserve">, which seems promising for comparisons </w:t>
      </w:r>
      <w:r w:rsidR="00A24298">
        <w:rPr>
          <w:lang w:val="en-US"/>
        </w:rPr>
        <w:t>between genetic architectures, as we have done here.</w:t>
      </w:r>
      <w:r w:rsidR="00EC30FC">
        <w:rPr>
          <w:lang w:val="en-US"/>
        </w:rPr>
        <w:t xml:space="preserve"> </w:t>
      </w:r>
      <w:r w:rsidR="00074F23">
        <w:rPr>
          <w:lang w:val="en-US"/>
        </w:rPr>
        <w:t>While here we have explored the maintenance of variation, a natural progression is to quantify how these models differ in their adaptive walks, giving evidence for a</w:t>
      </w:r>
      <w:r w:rsidR="000438CF">
        <w:rPr>
          <w:lang w:val="en-US"/>
        </w:rPr>
        <w:t>n adaptedness versus adaptability</w:t>
      </w:r>
      <w:r w:rsidR="00074F23">
        <w:rPr>
          <w:lang w:val="en-US"/>
        </w:rPr>
        <w:t xml:space="preserve"> trade-off in polygenic adaptation. </w:t>
      </w:r>
      <w:r w:rsidR="00C84D45">
        <w:rPr>
          <w:lang w:val="en-US"/>
        </w:rPr>
        <w:t>Similarly, integrating</w:t>
      </w:r>
      <w:r w:rsidR="00DB5420">
        <w:rPr>
          <w:lang w:val="en-US"/>
        </w:rPr>
        <w:t xml:space="preserve"> moving optima </w:t>
      </w:r>
      <w:r w:rsidR="00C84D45">
        <w:rPr>
          <w:lang w:val="en-US"/>
        </w:rPr>
        <w:t xml:space="preserve">and heterogeneous environments </w:t>
      </w:r>
      <w:r w:rsidR="00DB5420">
        <w:rPr>
          <w:lang w:val="en-US"/>
        </w:rPr>
        <w:t xml:space="preserve">into the model will test the predictions of where Gaussian and House-of-Cards mutation-selection balances are expected to be advantageous. </w:t>
      </w:r>
    </w:p>
    <w:p w14:paraId="439B280D" w14:textId="04E68DD6" w:rsidR="00DB5420" w:rsidRDefault="00D034B5" w:rsidP="00DB5420">
      <w:pPr>
        <w:spacing w:line="480" w:lineRule="auto"/>
        <w:ind w:firstLine="709"/>
        <w:rPr>
          <w:b/>
          <w:bCs/>
          <w:lang w:val="en-US"/>
        </w:rPr>
      </w:pPr>
      <w:r>
        <w:rPr>
          <w:lang w:val="en-US"/>
        </w:rPr>
        <w:t xml:space="preserve">Overall, this study has shown that in an evolutionary context, </w:t>
      </w:r>
      <w:r w:rsidR="00DB5420">
        <w:rPr>
          <w:lang w:val="en-US"/>
        </w:rPr>
        <w:t xml:space="preserve">Latin hypercube sampling </w:t>
      </w:r>
      <w:r>
        <w:rPr>
          <w:lang w:val="en-US"/>
        </w:rPr>
        <w:t>is a robust tool for</w:t>
      </w:r>
      <w:r w:rsidR="00DB5420">
        <w:rPr>
          <w:lang w:val="en-US"/>
        </w:rPr>
        <w:t xml:space="preserve"> exploring </w:t>
      </w:r>
      <w:r>
        <w:rPr>
          <w:lang w:val="en-US"/>
        </w:rPr>
        <w:t xml:space="preserve">complex </w:t>
      </w:r>
      <w:r w:rsidR="00DB5420">
        <w:rPr>
          <w:lang w:val="en-US"/>
        </w:rPr>
        <w:t>parameter spaces,</w:t>
      </w:r>
      <w:r>
        <w:rPr>
          <w:lang w:val="en-US"/>
        </w:rPr>
        <w:t xml:space="preserve"> such as those underpinning polygenic adaptation</w:t>
      </w:r>
      <w:r w:rsidR="00DB5420">
        <w:rPr>
          <w:lang w:val="en-US"/>
        </w:rPr>
        <w:t>.</w:t>
      </w:r>
      <w:r w:rsidR="00B91181">
        <w:rPr>
          <w:lang w:val="en-US"/>
        </w:rPr>
        <w:t xml:space="preserve"> In addition, the ability to not only track the mutational effects</w:t>
      </w:r>
      <w:r>
        <w:rPr>
          <w:lang w:val="en-US"/>
        </w:rPr>
        <w:t xml:space="preserve"> underlying quantitative characters</w:t>
      </w:r>
      <w:r w:rsidR="00B91181">
        <w:rPr>
          <w:lang w:val="en-US"/>
        </w:rPr>
        <w:t>, provides great insight into the mechanics controlling population-level dynamics.</w:t>
      </w:r>
      <w:r w:rsidR="00DB5420">
        <w:rPr>
          <w:lang w:val="en-US"/>
        </w:rPr>
        <w:t xml:space="preserve"> </w:t>
      </w:r>
      <w:r w:rsidR="00AF06D3">
        <w:rPr>
          <w:lang w:val="en-US"/>
        </w:rPr>
        <w:t>The dynamics of House-of-Cards and Gaussian mutation-selection-drift balance models are clearly affected by mutational effect sizes differently, suggesting trade-offs between adaptability and adaptedness</w:t>
      </w:r>
      <w:r w:rsidR="00D10BBC">
        <w:rPr>
          <w:lang w:val="en-US"/>
        </w:rPr>
        <w:t xml:space="preserve"> are common, and may answer why maladaptation appears so prevalent in natural populations.</w:t>
      </w:r>
    </w:p>
    <w:p w14:paraId="2E779034" w14:textId="70391E9B" w:rsidR="00316740" w:rsidRDefault="00316740" w:rsidP="005343F5">
      <w:pPr>
        <w:spacing w:before="120" w:after="120" w:line="480" w:lineRule="auto"/>
        <w:ind w:firstLine="720"/>
        <w:rPr>
          <w:lang w:val="en-US"/>
        </w:rPr>
      </w:pPr>
    </w:p>
    <w:p w14:paraId="1637B924" w14:textId="30A8B70C" w:rsidR="00277530" w:rsidRDefault="00277530" w:rsidP="005343F5">
      <w:pPr>
        <w:spacing w:before="120" w:after="120" w:line="480" w:lineRule="auto"/>
        <w:ind w:firstLine="720"/>
        <w:rPr>
          <w:lang w:val="en-US"/>
        </w:rPr>
      </w:pPr>
      <w:r>
        <w:rPr>
          <w:lang w:val="en-US"/>
        </w:rPr>
        <w:br w:type="page"/>
      </w:r>
    </w:p>
    <w:p w14:paraId="44B3D903" w14:textId="712ACE43" w:rsidR="006F7EDA" w:rsidRDefault="006F7EDA" w:rsidP="00F95FA6">
      <w:pPr>
        <w:pStyle w:val="Heading1"/>
      </w:pPr>
      <w:r>
        <w:lastRenderedPageBreak/>
        <w:t>Tables</w:t>
      </w:r>
    </w:p>
    <w:p w14:paraId="00EDF171" w14:textId="77777777" w:rsidR="006F7EDA" w:rsidRPr="0012438E" w:rsidRDefault="006F7EDA" w:rsidP="00F95FA6">
      <w:pPr>
        <w:spacing w:before="120" w:after="120" w:line="480" w:lineRule="auto"/>
        <w:rPr>
          <w:rFonts w:eastAsiaTheme="minorEastAsia"/>
          <w:lang w:val="en-US"/>
        </w:rPr>
      </w:pPr>
      <w:r w:rsidRPr="006F7EDA">
        <w:rPr>
          <w:b/>
          <w:lang w:val="en-US"/>
        </w:rPr>
        <w:t>Table 1:</w:t>
      </w:r>
      <w:r>
        <w:rPr>
          <w:lang w:val="en-US"/>
        </w:rPr>
        <w:t xml:space="preserve"> Model parameters for both null and stabilizing selection models. The range of values is based on literature, but values are adjusted to be practical for the time of the experiment.</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4"/>
        <w:gridCol w:w="1083"/>
        <w:gridCol w:w="1476"/>
        <w:gridCol w:w="3413"/>
        <w:gridCol w:w="1324"/>
      </w:tblGrid>
      <w:tr w:rsidR="006F7EDA" w:rsidRPr="006F7EDA" w14:paraId="248D90AC" w14:textId="77777777" w:rsidTr="00B54A69">
        <w:trPr>
          <w:cantSplit/>
          <w:trHeight w:val="427"/>
        </w:trPr>
        <w:tc>
          <w:tcPr>
            <w:tcW w:w="0" w:type="auto"/>
            <w:tcBorders>
              <w:top w:val="single" w:sz="4" w:space="0" w:color="auto"/>
              <w:bottom w:val="single" w:sz="4" w:space="0" w:color="auto"/>
            </w:tcBorders>
          </w:tcPr>
          <w:p w14:paraId="43543166" w14:textId="77777777" w:rsidR="006F7EDA" w:rsidRPr="006F7EDA" w:rsidRDefault="006F7EDA" w:rsidP="00F95FA6">
            <w:pPr>
              <w:spacing w:before="120" w:after="120"/>
              <w:jc w:val="center"/>
              <w:rPr>
                <w:b/>
                <w:lang w:val="en-US"/>
              </w:rPr>
            </w:pPr>
            <w:r w:rsidRPr="006F7EDA">
              <w:rPr>
                <w:b/>
                <w:lang w:val="en-US"/>
              </w:rPr>
              <w:t>Parameter</w:t>
            </w:r>
          </w:p>
        </w:tc>
        <w:tc>
          <w:tcPr>
            <w:tcW w:w="0" w:type="auto"/>
            <w:tcBorders>
              <w:top w:val="single" w:sz="4" w:space="0" w:color="auto"/>
              <w:bottom w:val="single" w:sz="4" w:space="0" w:color="auto"/>
            </w:tcBorders>
          </w:tcPr>
          <w:p w14:paraId="0FF7FC7C" w14:textId="77777777" w:rsidR="006F7EDA" w:rsidRPr="006F7EDA" w:rsidRDefault="006F7EDA" w:rsidP="00F95FA6">
            <w:pPr>
              <w:spacing w:before="120" w:after="120"/>
              <w:jc w:val="center"/>
              <w:rPr>
                <w:b/>
                <w:lang w:val="en-US"/>
              </w:rPr>
            </w:pPr>
            <w:r w:rsidRPr="006F7EDA">
              <w:rPr>
                <w:b/>
                <w:lang w:val="en-US"/>
              </w:rPr>
              <w:t>Symbol</w:t>
            </w:r>
          </w:p>
        </w:tc>
        <w:tc>
          <w:tcPr>
            <w:tcW w:w="1851" w:type="dxa"/>
            <w:tcBorders>
              <w:top w:val="single" w:sz="4" w:space="0" w:color="auto"/>
              <w:bottom w:val="single" w:sz="4" w:space="0" w:color="auto"/>
            </w:tcBorders>
          </w:tcPr>
          <w:p w14:paraId="379DEB9A" w14:textId="77777777" w:rsidR="006F7EDA" w:rsidRPr="006F7EDA" w:rsidRDefault="006F7EDA" w:rsidP="00F95FA6">
            <w:pPr>
              <w:tabs>
                <w:tab w:val="left" w:pos="300"/>
                <w:tab w:val="center" w:pos="817"/>
              </w:tabs>
              <w:spacing w:before="120" w:after="120"/>
              <w:rPr>
                <w:b/>
                <w:lang w:val="en-US"/>
              </w:rPr>
            </w:pPr>
            <w:r w:rsidRPr="006F7EDA">
              <w:rPr>
                <w:b/>
                <w:lang w:val="en-US"/>
              </w:rPr>
              <w:tab/>
            </w:r>
            <w:r w:rsidRPr="006F7EDA">
              <w:rPr>
                <w:b/>
                <w:lang w:val="en-US"/>
              </w:rPr>
              <w:tab/>
              <w:t>Range</w:t>
            </w:r>
          </w:p>
        </w:tc>
        <w:tc>
          <w:tcPr>
            <w:tcW w:w="6302" w:type="dxa"/>
            <w:tcBorders>
              <w:top w:val="single" w:sz="4" w:space="0" w:color="auto"/>
              <w:bottom w:val="single" w:sz="4" w:space="0" w:color="auto"/>
            </w:tcBorders>
          </w:tcPr>
          <w:p w14:paraId="40644285" w14:textId="77777777" w:rsidR="006F7EDA" w:rsidRPr="006F7EDA" w:rsidRDefault="006F7EDA" w:rsidP="00F95FA6">
            <w:pPr>
              <w:spacing w:before="120" w:after="120"/>
              <w:jc w:val="center"/>
              <w:rPr>
                <w:b/>
                <w:lang w:val="en-US"/>
              </w:rPr>
            </w:pPr>
            <w:r w:rsidRPr="006F7EDA">
              <w:rPr>
                <w:b/>
                <w:lang w:val="en-US"/>
              </w:rPr>
              <w:t>Description</w:t>
            </w:r>
          </w:p>
        </w:tc>
        <w:tc>
          <w:tcPr>
            <w:tcW w:w="0" w:type="auto"/>
            <w:tcBorders>
              <w:top w:val="single" w:sz="4" w:space="0" w:color="auto"/>
              <w:bottom w:val="single" w:sz="4" w:space="0" w:color="auto"/>
            </w:tcBorders>
          </w:tcPr>
          <w:p w14:paraId="6158BE68" w14:textId="77777777" w:rsidR="006F7EDA" w:rsidRPr="006F7EDA" w:rsidRDefault="006F7EDA" w:rsidP="00F95FA6">
            <w:pPr>
              <w:spacing w:before="120" w:after="120"/>
              <w:jc w:val="center"/>
              <w:rPr>
                <w:b/>
                <w:lang w:val="en-US"/>
              </w:rPr>
            </w:pPr>
            <w:r w:rsidRPr="006F7EDA">
              <w:rPr>
                <w:b/>
                <w:lang w:val="en-US"/>
              </w:rPr>
              <w:t>Source(s)</w:t>
            </w:r>
          </w:p>
        </w:tc>
      </w:tr>
      <w:tr w:rsidR="006F7EDA" w14:paraId="0D12AC89" w14:textId="77777777" w:rsidTr="00B54A69">
        <w:trPr>
          <w:cantSplit/>
          <w:trHeight w:val="561"/>
        </w:trPr>
        <w:tc>
          <w:tcPr>
            <w:tcW w:w="0" w:type="auto"/>
            <w:tcBorders>
              <w:top w:val="single" w:sz="4" w:space="0" w:color="auto"/>
              <w:bottom w:val="single" w:sz="4" w:space="0" w:color="auto"/>
            </w:tcBorders>
          </w:tcPr>
          <w:p w14:paraId="65F3D7BF" w14:textId="77777777" w:rsidR="006F7EDA" w:rsidRDefault="006F7EDA" w:rsidP="00F95FA6">
            <w:pPr>
              <w:spacing w:before="120" w:after="120"/>
              <w:rPr>
                <w:lang w:val="en-US"/>
              </w:rPr>
            </w:pPr>
            <w:r>
              <w:rPr>
                <w:lang w:val="en-US"/>
              </w:rPr>
              <w:t>Genome wide recombination rate</w:t>
            </w:r>
          </w:p>
        </w:tc>
        <w:tc>
          <w:tcPr>
            <w:tcW w:w="0" w:type="auto"/>
            <w:tcBorders>
              <w:top w:val="single" w:sz="4" w:space="0" w:color="auto"/>
              <w:bottom w:val="single" w:sz="4" w:space="0" w:color="auto"/>
            </w:tcBorders>
          </w:tcPr>
          <w:p w14:paraId="56A89C3E" w14:textId="77777777" w:rsidR="006F7EDA" w:rsidRPr="00CD5941" w:rsidRDefault="006F7EDA" w:rsidP="00F95FA6">
            <w:pPr>
              <w:spacing w:before="120" w:after="120"/>
              <w:rPr>
                <w:lang w:val="en-US"/>
              </w:rPr>
            </w:pPr>
            <w:r>
              <w:rPr>
                <w:lang w:val="en-US"/>
              </w:rPr>
              <w:t>r</w:t>
            </w:r>
          </w:p>
        </w:tc>
        <w:tc>
          <w:tcPr>
            <w:tcW w:w="1851" w:type="dxa"/>
            <w:tcBorders>
              <w:top w:val="single" w:sz="4" w:space="0" w:color="auto"/>
              <w:bottom w:val="single" w:sz="4" w:space="0" w:color="auto"/>
            </w:tcBorders>
          </w:tcPr>
          <w:p w14:paraId="1D7ED8E8" w14:textId="77777777" w:rsidR="006F7EDA" w:rsidRPr="00CD5941" w:rsidRDefault="006F7EDA" w:rsidP="00F95FA6">
            <w:pPr>
              <w:spacing w:before="120" w:after="120"/>
              <w:rPr>
                <w:lang w:val="en-US"/>
              </w:rPr>
            </w:pPr>
            <w:r w:rsidRPr="00CD5941">
              <w:rPr>
                <w:lang w:val="en-US"/>
              </w:rPr>
              <w:t>0</w:t>
            </w:r>
            <w:r>
              <w:rPr>
                <w:lang w:val="en-US"/>
              </w:rPr>
              <w:t xml:space="preserve"> to </w:t>
            </w:r>
            <w:r w:rsidRPr="00CD5941">
              <w:rPr>
                <w:lang w:val="en-US"/>
              </w:rPr>
              <w:t>1.241</w:t>
            </w:r>
            <w:r>
              <w:rPr>
                <w:lang w:val="en-US"/>
              </w:rPr>
              <w:t>x10</w:t>
            </w:r>
            <w:r>
              <w:rPr>
                <w:vertAlign w:val="superscript"/>
                <w:lang w:val="en-US"/>
              </w:rPr>
              <w:t>-4</w:t>
            </w:r>
            <w:r>
              <w:rPr>
                <w:lang w:val="en-US"/>
              </w:rPr>
              <w:t xml:space="preserve"> per locus</w:t>
            </w:r>
          </w:p>
        </w:tc>
        <w:tc>
          <w:tcPr>
            <w:tcW w:w="6302" w:type="dxa"/>
            <w:tcBorders>
              <w:top w:val="single" w:sz="4" w:space="0" w:color="auto"/>
              <w:bottom w:val="single" w:sz="4" w:space="0" w:color="auto"/>
            </w:tcBorders>
          </w:tcPr>
          <w:p w14:paraId="265402B7" w14:textId="77777777" w:rsidR="006F7EDA" w:rsidRDefault="006F7EDA" w:rsidP="00F95FA6">
            <w:pPr>
              <w:spacing w:before="120" w:after="120"/>
              <w:rPr>
                <w:lang w:val="en-US"/>
              </w:rPr>
            </w:pPr>
            <w:r>
              <w:rPr>
                <w:lang w:val="en-US"/>
              </w:rPr>
              <w:t xml:space="preserve">The singular recombination rate used across the entire simulated genome. </w:t>
            </w:r>
          </w:p>
        </w:tc>
        <w:tc>
          <w:tcPr>
            <w:tcW w:w="0" w:type="auto"/>
            <w:tcBorders>
              <w:top w:val="single" w:sz="4" w:space="0" w:color="auto"/>
              <w:bottom w:val="single" w:sz="4" w:space="0" w:color="auto"/>
            </w:tcBorders>
          </w:tcPr>
          <w:p w14:paraId="7FF8F66D" w14:textId="77777777" w:rsidR="006F7EDA" w:rsidRDefault="006F7EDA" w:rsidP="00F95FA6">
            <w:pPr>
              <w:spacing w:before="120" w:after="120"/>
              <w:rPr>
                <w:lang w:val="en-US"/>
              </w:rPr>
            </w:pPr>
            <w:r>
              <w:rPr>
                <w:lang w:val="en-US"/>
              </w:rPr>
              <w:t>Stapley et al. 2017</w:t>
            </w:r>
          </w:p>
        </w:tc>
      </w:tr>
      <w:tr w:rsidR="006F7EDA" w14:paraId="582DDE2B" w14:textId="77777777" w:rsidTr="00B54A69">
        <w:trPr>
          <w:cantSplit/>
          <w:trHeight w:val="413"/>
        </w:trPr>
        <w:tc>
          <w:tcPr>
            <w:tcW w:w="0" w:type="auto"/>
            <w:tcBorders>
              <w:top w:val="single" w:sz="4" w:space="0" w:color="auto"/>
              <w:bottom w:val="single" w:sz="4" w:space="0" w:color="auto"/>
            </w:tcBorders>
          </w:tcPr>
          <w:p w14:paraId="2071BDD7" w14:textId="77777777" w:rsidR="006F7EDA" w:rsidRDefault="006F7EDA" w:rsidP="00F95FA6">
            <w:pPr>
              <w:spacing w:before="120" w:after="120"/>
              <w:rPr>
                <w:lang w:val="en-US"/>
              </w:rPr>
            </w:pPr>
            <w:r>
              <w:rPr>
                <w:lang w:val="en-US"/>
              </w:rPr>
              <w:t>Background selection rate</w:t>
            </w:r>
          </w:p>
        </w:tc>
        <w:tc>
          <w:tcPr>
            <w:tcW w:w="0" w:type="auto"/>
            <w:tcBorders>
              <w:top w:val="single" w:sz="4" w:space="0" w:color="auto"/>
              <w:bottom w:val="single" w:sz="4" w:space="0" w:color="auto"/>
            </w:tcBorders>
          </w:tcPr>
          <w:p w14:paraId="468CB22E" w14:textId="57EA9526" w:rsidR="006F7EDA" w:rsidRPr="0020543C" w:rsidRDefault="0058631F" w:rsidP="0020543C">
            <w:pPr>
              <w:spacing w:before="120" w:after="120"/>
              <w:rPr>
                <w:vertAlign w:val="subscript"/>
                <w:lang w:val="en-US"/>
              </w:rPr>
            </w:pPr>
            <m:oMathPara>
              <m:oMathParaPr>
                <m:jc m:val="left"/>
              </m:oMathParaPr>
              <m:oMath>
                <m:sSub>
                  <m:sSubPr>
                    <m:ctrlPr>
                      <w:rPr>
                        <w:rFonts w:ascii="Cambria Math" w:hAnsi="Cambria Math"/>
                        <w:i/>
                        <w:vertAlign w:val="subscript"/>
                        <w:lang w:val="en-US"/>
                      </w:rPr>
                    </m:ctrlPr>
                  </m:sSubPr>
                  <m:e>
                    <m:r>
                      <w:rPr>
                        <w:rFonts w:ascii="Cambria Math" w:hAnsi="Cambria Math"/>
                        <w:vertAlign w:val="subscript"/>
                        <w:lang w:val="en-US"/>
                      </w:rPr>
                      <m:t>δ</m:t>
                    </m:r>
                  </m:e>
                  <m:sub>
                    <m:r>
                      <w:rPr>
                        <w:rFonts w:ascii="Cambria Math" w:hAnsi="Cambria Math"/>
                        <w:vertAlign w:val="subscript"/>
                        <w:lang w:val="en-US"/>
                      </w:rPr>
                      <m:t>μ</m:t>
                    </m:r>
                  </m:sub>
                </m:sSub>
              </m:oMath>
            </m:oMathPara>
          </w:p>
        </w:tc>
        <w:tc>
          <w:tcPr>
            <w:tcW w:w="1851" w:type="dxa"/>
            <w:tcBorders>
              <w:top w:val="single" w:sz="4" w:space="0" w:color="auto"/>
              <w:bottom w:val="single" w:sz="4" w:space="0" w:color="auto"/>
            </w:tcBorders>
          </w:tcPr>
          <w:p w14:paraId="1E9C56B8" w14:textId="77777777" w:rsidR="006F7EDA" w:rsidRDefault="006F7EDA" w:rsidP="00F95FA6">
            <w:pPr>
              <w:spacing w:before="120" w:after="120"/>
              <w:rPr>
                <w:lang w:val="en-US"/>
              </w:rPr>
            </w:pPr>
            <w:r>
              <w:rPr>
                <w:lang w:val="en-US"/>
              </w:rPr>
              <w:t>0 to 1</w:t>
            </w:r>
          </w:p>
        </w:tc>
        <w:tc>
          <w:tcPr>
            <w:tcW w:w="6302" w:type="dxa"/>
            <w:tcBorders>
              <w:top w:val="single" w:sz="4" w:space="0" w:color="auto"/>
              <w:bottom w:val="single" w:sz="4" w:space="0" w:color="auto"/>
            </w:tcBorders>
          </w:tcPr>
          <w:p w14:paraId="6EB799AC" w14:textId="63E317C0" w:rsidR="006F7EDA" w:rsidRDefault="006F7EDA" w:rsidP="0020543C">
            <w:pPr>
              <w:spacing w:before="120" w:after="120"/>
              <w:rPr>
                <w:lang w:val="en-US"/>
              </w:rPr>
            </w:pPr>
            <w:r>
              <w:rPr>
                <w:lang w:val="en-US"/>
              </w:rPr>
              <w:t xml:space="preserve">The </w:t>
            </w:r>
            <w:r w:rsidR="0020543C">
              <w:rPr>
                <w:lang w:val="en-US"/>
              </w:rPr>
              <w:t>ratio</w:t>
            </w:r>
            <w:r>
              <w:rPr>
                <w:lang w:val="en-US"/>
              </w:rPr>
              <w:t xml:space="preserve"> of non-trait</w:t>
            </w:r>
            <w:r w:rsidR="0020543C">
              <w:rPr>
                <w:lang w:val="en-US"/>
              </w:rPr>
              <w:t>,</w:t>
            </w:r>
            <w:r>
              <w:rPr>
                <w:lang w:val="en-US"/>
              </w:rPr>
              <w:t xml:space="preserve"> deleterious mutations that occur relative to trait mutations.</w:t>
            </w:r>
            <w:r w:rsidR="0020543C">
              <w:rPr>
                <w:lang w:val="en-US"/>
              </w:rPr>
              <w:t xml:space="preserve"> </w:t>
            </w:r>
          </w:p>
        </w:tc>
        <w:tc>
          <w:tcPr>
            <w:tcW w:w="0" w:type="auto"/>
            <w:tcBorders>
              <w:top w:val="single" w:sz="4" w:space="0" w:color="auto"/>
              <w:bottom w:val="single" w:sz="4" w:space="0" w:color="auto"/>
            </w:tcBorders>
          </w:tcPr>
          <w:p w14:paraId="148F4A9B" w14:textId="77777777" w:rsidR="006F7EDA" w:rsidRDefault="006F7EDA" w:rsidP="00F95FA6">
            <w:pPr>
              <w:spacing w:before="120" w:after="120"/>
              <w:rPr>
                <w:lang w:val="en-US"/>
              </w:rPr>
            </w:pPr>
          </w:p>
        </w:tc>
      </w:tr>
      <w:tr w:rsidR="006F7EDA" w14:paraId="73691C32" w14:textId="77777777" w:rsidTr="00B54A69">
        <w:trPr>
          <w:cantSplit/>
          <w:trHeight w:val="1134"/>
        </w:trPr>
        <w:tc>
          <w:tcPr>
            <w:tcW w:w="0" w:type="auto"/>
            <w:tcBorders>
              <w:top w:val="single" w:sz="4" w:space="0" w:color="auto"/>
              <w:bottom w:val="single" w:sz="4" w:space="0" w:color="auto"/>
            </w:tcBorders>
          </w:tcPr>
          <w:p w14:paraId="72B10ADC" w14:textId="77777777" w:rsidR="006F7EDA" w:rsidRDefault="006F7EDA" w:rsidP="00F95FA6">
            <w:pPr>
              <w:spacing w:before="120" w:after="120"/>
              <w:rPr>
                <w:lang w:val="en-US"/>
              </w:rPr>
            </w:pPr>
            <w:r>
              <w:rPr>
                <w:lang w:val="en-US"/>
              </w:rPr>
              <w:t>Rate of universal pleiotropy</w:t>
            </w:r>
          </w:p>
        </w:tc>
        <w:tc>
          <w:tcPr>
            <w:tcW w:w="0" w:type="auto"/>
            <w:tcBorders>
              <w:top w:val="single" w:sz="4" w:space="0" w:color="auto"/>
              <w:bottom w:val="single" w:sz="4" w:space="0" w:color="auto"/>
            </w:tcBorders>
          </w:tcPr>
          <w:p w14:paraId="0CFA81B3" w14:textId="77777777" w:rsidR="006F7EDA" w:rsidRDefault="006F7EDA" w:rsidP="00F95FA6">
            <w:pPr>
              <w:spacing w:before="120" w:after="120"/>
              <w:rPr>
                <w:lang w:val="en-US"/>
              </w:rPr>
            </w:pPr>
            <w:r>
              <w:rPr>
                <w:lang w:val="en-US"/>
              </w:rPr>
              <w:t>ϖ</w:t>
            </w:r>
          </w:p>
        </w:tc>
        <w:tc>
          <w:tcPr>
            <w:tcW w:w="1851" w:type="dxa"/>
            <w:tcBorders>
              <w:top w:val="single" w:sz="4" w:space="0" w:color="auto"/>
              <w:bottom w:val="single" w:sz="4" w:space="0" w:color="auto"/>
            </w:tcBorders>
          </w:tcPr>
          <w:p w14:paraId="014E7989"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3A993784" w14:textId="64EB4650" w:rsidR="006F7EDA" w:rsidRDefault="006F7EDA" w:rsidP="00F95FA6">
            <w:pPr>
              <w:spacing w:before="120" w:after="120"/>
              <w:rPr>
                <w:lang w:val="en-US"/>
              </w:rPr>
            </w:pPr>
            <w:r>
              <w:rPr>
                <w:lang w:val="en-US"/>
              </w:rPr>
              <w:t>The proportion of trait mutations that affect all traits rather than a single trait. While 100 loci control a trait independently by default, this may be changed by this parameter. However, ratios of loci affecting each trait will remain constant, especially across multiple replicates.</w:t>
            </w:r>
          </w:p>
        </w:tc>
        <w:tc>
          <w:tcPr>
            <w:tcW w:w="0" w:type="auto"/>
            <w:tcBorders>
              <w:top w:val="single" w:sz="4" w:space="0" w:color="auto"/>
              <w:bottom w:val="single" w:sz="4" w:space="0" w:color="auto"/>
            </w:tcBorders>
          </w:tcPr>
          <w:p w14:paraId="22F38604" w14:textId="59B9E9CD" w:rsidR="006F7EDA" w:rsidRDefault="00EC30FC" w:rsidP="00F95FA6">
            <w:pPr>
              <w:spacing w:before="120" w:after="120"/>
              <w:rPr>
                <w:lang w:val="en-US"/>
              </w:rPr>
            </w:pPr>
            <w:r>
              <w:rPr>
                <w:lang w:val="en-US"/>
              </w:rPr>
              <w:t>Chesmore et al. 2017</w:t>
            </w:r>
            <w:r w:rsidR="006F7EDA">
              <w:rPr>
                <w:lang w:val="en-US"/>
              </w:rPr>
              <w:t xml:space="preserve"> </w:t>
            </w:r>
          </w:p>
        </w:tc>
      </w:tr>
      <w:tr w:rsidR="006F7EDA" w14:paraId="47D9DCCE" w14:textId="77777777" w:rsidTr="00B54A69">
        <w:trPr>
          <w:cantSplit/>
          <w:trHeight w:val="866"/>
        </w:trPr>
        <w:tc>
          <w:tcPr>
            <w:tcW w:w="0" w:type="auto"/>
            <w:tcBorders>
              <w:top w:val="single" w:sz="4" w:space="0" w:color="auto"/>
              <w:bottom w:val="single" w:sz="4" w:space="0" w:color="auto"/>
            </w:tcBorders>
          </w:tcPr>
          <w:p w14:paraId="226B94B7" w14:textId="77777777" w:rsidR="006F7EDA" w:rsidRDefault="006F7EDA" w:rsidP="00F95FA6">
            <w:pPr>
              <w:spacing w:before="120" w:after="120"/>
              <w:rPr>
                <w:lang w:val="en-US"/>
              </w:rPr>
            </w:pPr>
            <w:r>
              <w:rPr>
                <w:lang w:val="en-US"/>
              </w:rPr>
              <w:t xml:space="preserve">Mutational pleiotropic correlation </w:t>
            </w:r>
          </w:p>
        </w:tc>
        <w:tc>
          <w:tcPr>
            <w:tcW w:w="0" w:type="auto"/>
            <w:tcBorders>
              <w:top w:val="single" w:sz="4" w:space="0" w:color="auto"/>
              <w:bottom w:val="single" w:sz="4" w:space="0" w:color="auto"/>
            </w:tcBorders>
          </w:tcPr>
          <w:p w14:paraId="1434EF59" w14:textId="77777777" w:rsidR="006F7EDA" w:rsidRDefault="006F7EDA" w:rsidP="00F95FA6">
            <w:pPr>
              <w:spacing w:before="120" w:after="120"/>
              <w:rPr>
                <w:lang w:val="en-US"/>
              </w:rPr>
            </w:pPr>
            <w:r>
              <w:rPr>
                <w:lang w:val="en-US"/>
              </w:rPr>
              <w:t>m</w:t>
            </w:r>
          </w:p>
        </w:tc>
        <w:tc>
          <w:tcPr>
            <w:tcW w:w="1851" w:type="dxa"/>
            <w:tcBorders>
              <w:top w:val="single" w:sz="4" w:space="0" w:color="auto"/>
              <w:bottom w:val="single" w:sz="4" w:space="0" w:color="auto"/>
            </w:tcBorders>
          </w:tcPr>
          <w:p w14:paraId="4DCEEC05"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1641489F" w14:textId="77777777" w:rsidR="006F7EDA" w:rsidRDefault="006F7EDA" w:rsidP="00F95FA6">
            <w:pPr>
              <w:spacing w:before="120" w:after="120"/>
              <w:rPr>
                <w:lang w:val="en-US"/>
              </w:rPr>
            </w:pPr>
            <w:r>
              <w:rPr>
                <w:lang w:val="en-US"/>
              </w:rPr>
              <w:t>The mutational correlation between additive effects of pleiotropic mutations determines the similarity of trait effects between traits for the same pleiotropic mutation.</w:t>
            </w:r>
          </w:p>
        </w:tc>
        <w:tc>
          <w:tcPr>
            <w:tcW w:w="0" w:type="auto"/>
            <w:tcBorders>
              <w:top w:val="single" w:sz="4" w:space="0" w:color="auto"/>
              <w:bottom w:val="single" w:sz="4" w:space="0" w:color="auto"/>
            </w:tcBorders>
          </w:tcPr>
          <w:p w14:paraId="618BB634" w14:textId="77777777" w:rsidR="006F7EDA" w:rsidRDefault="006F7EDA" w:rsidP="00F95FA6">
            <w:pPr>
              <w:spacing w:before="120" w:after="120"/>
              <w:rPr>
                <w:lang w:val="en-US"/>
              </w:rPr>
            </w:pPr>
          </w:p>
        </w:tc>
      </w:tr>
      <w:tr w:rsidR="006F7EDA" w14:paraId="1DAB3243" w14:textId="77777777" w:rsidTr="00B54A69">
        <w:trPr>
          <w:cantSplit/>
          <w:trHeight w:val="552"/>
        </w:trPr>
        <w:tc>
          <w:tcPr>
            <w:tcW w:w="0" w:type="auto"/>
            <w:tcBorders>
              <w:top w:val="single" w:sz="4" w:space="0" w:color="auto"/>
              <w:bottom w:val="single" w:sz="4" w:space="0" w:color="auto"/>
            </w:tcBorders>
          </w:tcPr>
          <w:p w14:paraId="0BF8A49B" w14:textId="77777777" w:rsidR="006F7EDA" w:rsidRDefault="006F7EDA" w:rsidP="00F95FA6">
            <w:pPr>
              <w:spacing w:before="120" w:after="120"/>
              <w:rPr>
                <w:lang w:val="en-US"/>
              </w:rPr>
            </w:pPr>
            <w:r>
              <w:rPr>
                <w:lang w:val="en-US"/>
              </w:rPr>
              <w:t>Additive effect size</w:t>
            </w:r>
          </w:p>
        </w:tc>
        <w:tc>
          <w:tcPr>
            <w:tcW w:w="0" w:type="auto"/>
            <w:tcBorders>
              <w:top w:val="single" w:sz="4" w:space="0" w:color="auto"/>
              <w:bottom w:val="single" w:sz="4" w:space="0" w:color="auto"/>
            </w:tcBorders>
          </w:tcPr>
          <w:p w14:paraId="5CCF72A6" w14:textId="6AA1E549" w:rsidR="006F7EDA" w:rsidRDefault="0020543C" w:rsidP="00F95FA6">
            <w:pPr>
              <w:spacing w:before="120" w:after="120"/>
              <w:rPr>
                <w:lang w:val="en-US"/>
              </w:rPr>
            </w:pPr>
            <w:r>
              <w:rPr>
                <w:lang w:val="en-US"/>
              </w:rPr>
              <w:t>α</w:t>
            </w:r>
          </w:p>
        </w:tc>
        <w:tc>
          <w:tcPr>
            <w:tcW w:w="1851" w:type="dxa"/>
            <w:tcBorders>
              <w:top w:val="single" w:sz="4" w:space="0" w:color="auto"/>
              <w:bottom w:val="single" w:sz="4" w:space="0" w:color="auto"/>
            </w:tcBorders>
          </w:tcPr>
          <w:p w14:paraId="1D6E27D1" w14:textId="77777777" w:rsidR="006F7EDA" w:rsidRDefault="006F7EDA" w:rsidP="00F95FA6">
            <w:pPr>
              <w:spacing w:before="120" w:after="120"/>
              <w:rPr>
                <w:lang w:val="en-US"/>
              </w:rPr>
            </w:pPr>
            <w:r>
              <w:rPr>
                <w:lang w:val="en-US"/>
              </w:rPr>
              <w:t>0.1 to 10</w:t>
            </w:r>
          </w:p>
        </w:tc>
        <w:tc>
          <w:tcPr>
            <w:tcW w:w="6302" w:type="dxa"/>
            <w:tcBorders>
              <w:top w:val="single" w:sz="4" w:space="0" w:color="auto"/>
              <w:bottom w:val="single" w:sz="4" w:space="0" w:color="auto"/>
            </w:tcBorders>
          </w:tcPr>
          <w:p w14:paraId="25FA4AC7" w14:textId="16EFFFE1" w:rsidR="006F7EDA" w:rsidRDefault="006F7EDA" w:rsidP="00F95FA6">
            <w:pPr>
              <w:spacing w:before="120" w:after="120"/>
              <w:rPr>
                <w:lang w:val="en-US"/>
              </w:rPr>
            </w:pPr>
            <w:r>
              <w:rPr>
                <w:lang w:val="en-US"/>
              </w:rPr>
              <w:t xml:space="preserve">Additive effect size controls the variance of trait effect size around mean 0, so that N(0, </w:t>
            </w:r>
            <w:r w:rsidR="0020543C">
              <w:rPr>
                <w:lang w:val="en-US"/>
              </w:rPr>
              <w:t>α</w:t>
            </w:r>
            <w:r>
              <w:rPr>
                <w:lang w:val="en-US"/>
              </w:rPr>
              <w:t>).</w:t>
            </w:r>
          </w:p>
        </w:tc>
        <w:tc>
          <w:tcPr>
            <w:tcW w:w="0" w:type="auto"/>
            <w:tcBorders>
              <w:top w:val="single" w:sz="4" w:space="0" w:color="auto"/>
              <w:bottom w:val="single" w:sz="4" w:space="0" w:color="auto"/>
            </w:tcBorders>
          </w:tcPr>
          <w:p w14:paraId="0E138392" w14:textId="51F9D6F6" w:rsidR="006F7EDA" w:rsidRDefault="00EC30FC" w:rsidP="00F95FA6">
            <w:pPr>
              <w:spacing w:before="120" w:after="120"/>
              <w:rPr>
                <w:lang w:val="en-US"/>
              </w:rPr>
            </w:pPr>
            <w:r>
              <w:rPr>
                <w:lang w:val="en-US"/>
              </w:rPr>
              <w:t>Albert et al. 2008</w:t>
            </w:r>
            <w:r w:rsidR="006F7EDA">
              <w:rPr>
                <w:lang w:val="en-US"/>
              </w:rPr>
              <w:t xml:space="preserve"> </w:t>
            </w:r>
          </w:p>
        </w:tc>
      </w:tr>
      <w:tr w:rsidR="006F7EDA" w14:paraId="35C5160A" w14:textId="77777777" w:rsidTr="00B54A69">
        <w:trPr>
          <w:cantSplit/>
          <w:trHeight w:val="844"/>
        </w:trPr>
        <w:tc>
          <w:tcPr>
            <w:tcW w:w="0" w:type="auto"/>
            <w:tcBorders>
              <w:top w:val="single" w:sz="4" w:space="0" w:color="auto"/>
              <w:bottom w:val="single" w:sz="4" w:space="0" w:color="auto"/>
            </w:tcBorders>
          </w:tcPr>
          <w:p w14:paraId="4BB3ECFC" w14:textId="77777777" w:rsidR="006F7EDA" w:rsidRDefault="006F7EDA" w:rsidP="00F95FA6">
            <w:pPr>
              <w:spacing w:before="120" w:after="120"/>
              <w:rPr>
                <w:lang w:val="en-US"/>
              </w:rPr>
            </w:pPr>
            <w:r>
              <w:rPr>
                <w:lang w:val="en-US"/>
              </w:rPr>
              <w:t>Selection strength (selection model only)</w:t>
            </w:r>
          </w:p>
        </w:tc>
        <w:tc>
          <w:tcPr>
            <w:tcW w:w="0" w:type="auto"/>
            <w:tcBorders>
              <w:top w:val="single" w:sz="4" w:space="0" w:color="auto"/>
              <w:bottom w:val="single" w:sz="4" w:space="0" w:color="auto"/>
            </w:tcBorders>
          </w:tcPr>
          <w:p w14:paraId="509765AC" w14:textId="77777777" w:rsidR="006F7EDA" w:rsidRPr="00AE3E2D" w:rsidRDefault="006F7EDA" w:rsidP="00F95FA6">
            <w:pPr>
              <w:spacing w:before="120" w:after="120"/>
              <w:rPr>
                <w:lang w:val="en-US"/>
              </w:rPr>
            </w:pPr>
            <m:oMathPara>
              <m:oMathParaPr>
                <m:jc m:val="left"/>
              </m:oMathParaPr>
              <m:oMath>
                <m:r>
                  <w:rPr>
                    <w:rFonts w:ascii="Cambria Math" w:eastAsiaTheme="minorEastAsia" w:hAnsi="Cambria Math"/>
                    <w:lang w:val="en-US"/>
                  </w:rPr>
                  <m:t>τ</m:t>
                </m:r>
              </m:oMath>
            </m:oMathPara>
          </w:p>
        </w:tc>
        <w:tc>
          <w:tcPr>
            <w:tcW w:w="1851" w:type="dxa"/>
            <w:tcBorders>
              <w:top w:val="single" w:sz="4" w:space="0" w:color="auto"/>
              <w:bottom w:val="single" w:sz="4" w:space="0" w:color="auto"/>
            </w:tcBorders>
          </w:tcPr>
          <w:p w14:paraId="5B24676D" w14:textId="77777777" w:rsidR="006F7EDA" w:rsidRDefault="006F7EDA" w:rsidP="00F95FA6">
            <w:pPr>
              <w:spacing w:before="120" w:after="120"/>
              <w:rPr>
                <w:lang w:val="en-US"/>
              </w:rPr>
            </w:pPr>
            <w:r>
              <w:rPr>
                <w:lang w:val="en-US"/>
              </w:rPr>
              <w:t>10 to 10000</w:t>
            </w:r>
          </w:p>
        </w:tc>
        <w:tc>
          <w:tcPr>
            <w:tcW w:w="6302" w:type="dxa"/>
            <w:tcBorders>
              <w:top w:val="single" w:sz="4" w:space="0" w:color="auto"/>
              <w:bottom w:val="single" w:sz="4" w:space="0" w:color="auto"/>
            </w:tcBorders>
          </w:tcPr>
          <w:p w14:paraId="1EA0A8AD" w14:textId="77777777" w:rsidR="006F7EDA" w:rsidRDefault="006F7EDA" w:rsidP="00F95FA6">
            <w:pPr>
              <w:spacing w:before="120" w:after="120"/>
              <w:rPr>
                <w:lang w:val="en-US"/>
              </w:rPr>
            </w:pPr>
            <w:r>
              <w:rPr>
                <w:lang w:val="en-US"/>
              </w:rPr>
              <w:t xml:space="preserve">The parameter that controls the curve of the fitness function (eq. 3), with higher values resulting in a smaller difference in fitness between trait-differing </w:t>
            </w:r>
            <w:commentRangeStart w:id="49"/>
            <w:r>
              <w:rPr>
                <w:lang w:val="en-US"/>
              </w:rPr>
              <w:t>individuals</w:t>
            </w:r>
            <w:commentRangeEnd w:id="49"/>
            <w:r w:rsidR="00446B61">
              <w:rPr>
                <w:rStyle w:val="CommentReference"/>
              </w:rPr>
              <w:commentReference w:id="49"/>
            </w:r>
            <w:r>
              <w:rPr>
                <w:lang w:val="en-US"/>
              </w:rPr>
              <w:t>.</w:t>
            </w:r>
          </w:p>
        </w:tc>
        <w:tc>
          <w:tcPr>
            <w:tcW w:w="0" w:type="auto"/>
            <w:tcBorders>
              <w:top w:val="single" w:sz="4" w:space="0" w:color="auto"/>
              <w:bottom w:val="single" w:sz="4" w:space="0" w:color="auto"/>
            </w:tcBorders>
          </w:tcPr>
          <w:p w14:paraId="1473B3CA" w14:textId="77777777" w:rsidR="006F7EDA" w:rsidRDefault="006F7EDA" w:rsidP="00F95FA6">
            <w:pPr>
              <w:spacing w:before="120" w:after="120"/>
              <w:rPr>
                <w:lang w:val="en-US"/>
              </w:rPr>
            </w:pPr>
          </w:p>
        </w:tc>
      </w:tr>
    </w:tbl>
    <w:p w14:paraId="02E6E6F7" w14:textId="23530537" w:rsidR="00F8613A" w:rsidRDefault="00F8613A" w:rsidP="000A5D7E">
      <w:pPr>
        <w:rPr>
          <w:b/>
        </w:rPr>
        <w:sectPr w:rsidR="00F8613A" w:rsidSect="00277530">
          <w:pgSz w:w="11900" w:h="16840" w:code="1"/>
          <w:pgMar w:top="1440" w:right="1440" w:bottom="1440" w:left="1440" w:header="720" w:footer="720" w:gutter="0"/>
          <w:cols w:space="720"/>
          <w:docGrid w:linePitch="360"/>
        </w:sectPr>
      </w:pPr>
    </w:p>
    <w:p w14:paraId="377590E3" w14:textId="39CAAED0" w:rsidR="00F8613A" w:rsidRDefault="000A5D7E" w:rsidP="00F8613A">
      <w:pPr>
        <w:rPr>
          <w:rFonts w:eastAsiaTheme="minorEastAsia"/>
        </w:rPr>
      </w:pPr>
      <w:r w:rsidRPr="000A5D7E">
        <w:rPr>
          <w:b/>
        </w:rPr>
        <w:lastRenderedPageBreak/>
        <w:t>Table 2</w:t>
      </w:r>
      <w:r>
        <w:rPr>
          <w:b/>
        </w:rPr>
        <w:t xml:space="preserve">: </w:t>
      </w:r>
      <w:r>
        <w:t>Means</w:t>
      </w:r>
      <w:r w:rsidR="008D17DD">
        <w:t xml:space="preserve">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of distance from the optimum (</w:t>
      </w:r>
      <m:oMath>
        <m:r>
          <w:rPr>
            <w:rFonts w:ascii="Cambria Math" w:hAnsi="Cambria Math"/>
          </w:rPr>
          <m:t>τ)</m:t>
        </m:r>
      </m:oMath>
      <w:r>
        <w:rPr>
          <w:rFonts w:eastAsiaTheme="minorEastAsia"/>
        </w:rPr>
        <w:t>, variance (V</w:t>
      </w:r>
      <w:r>
        <w:rPr>
          <w:rFonts w:eastAsiaTheme="minorEastAsia"/>
          <w:vertAlign w:val="subscript"/>
        </w:rPr>
        <w:t>A</w:t>
      </w:r>
      <w:r>
        <w:rPr>
          <w:rFonts w:eastAsiaTheme="minorEastAsia"/>
        </w:rPr>
        <w:t>), and covariance among traits for levels of additive effect size, recombination rate, pleiotropy rate, and mutational correlations for Gaussian and House-of-Cards models. Values in bold are mentioned in the main text and featured in Figures 5, 6, or 7. Values in italics indicate means that include outliers that were excluded from figures 6 and 7 for better readability</w:t>
      </w:r>
      <w:r w:rsidR="00F8613A">
        <w:rPr>
          <w:rFonts w:eastAsiaTheme="minorEastAsia"/>
        </w:rPr>
        <w:t>.</w:t>
      </w:r>
      <w:r w:rsidR="005A33E0">
        <w:rPr>
          <w:rFonts w:eastAsiaTheme="minorEastAsia"/>
        </w:rPr>
        <w:t xml:space="preserve"> * denotes values of interest.</w:t>
      </w:r>
    </w:p>
    <w:p w14:paraId="7357BE9F" w14:textId="77777777" w:rsidR="00F8613A" w:rsidRPr="00F8613A" w:rsidRDefault="00F8613A" w:rsidP="00F8613A">
      <w:pPr>
        <w:rPr>
          <w:rFonts w:eastAsiaTheme="minorEastAsia"/>
        </w:rPr>
      </w:pPr>
    </w:p>
    <w:tbl>
      <w:tblPr>
        <w:tblStyle w:val="TableGrid"/>
        <w:tblW w:w="13750"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276"/>
      </w:tblGrid>
      <w:tr w:rsidR="00F8613A" w14:paraId="1B315118" w14:textId="77777777" w:rsidTr="00F8613A">
        <w:tc>
          <w:tcPr>
            <w:tcW w:w="2552" w:type="dxa"/>
            <w:gridSpan w:val="3"/>
            <w:vMerge w:val="restart"/>
            <w:tcBorders>
              <w:top w:val="single" w:sz="4" w:space="0" w:color="auto"/>
              <w:bottom w:val="single" w:sz="4" w:space="0" w:color="auto"/>
            </w:tcBorders>
          </w:tcPr>
          <w:p w14:paraId="344421A4" w14:textId="77777777" w:rsidR="00F8613A" w:rsidRDefault="00F8613A" w:rsidP="00062FE6">
            <w:pPr>
              <w:rPr>
                <w:rFonts w:ascii="Cambria Math" w:hAnsi="Cambria Math"/>
              </w:rPr>
            </w:pPr>
          </w:p>
        </w:tc>
        <w:tc>
          <w:tcPr>
            <w:tcW w:w="3544" w:type="dxa"/>
            <w:gridSpan w:val="3"/>
            <w:tcBorders>
              <w:top w:val="single" w:sz="4" w:space="0" w:color="auto"/>
              <w:bottom w:val="single" w:sz="4" w:space="0" w:color="auto"/>
            </w:tcBorders>
          </w:tcPr>
          <w:p w14:paraId="34CB6DDD" w14:textId="77777777" w:rsidR="00F8613A" w:rsidRPr="006D6245" w:rsidRDefault="00F8613A" w:rsidP="00062FE6">
            <w:pPr>
              <w:jc w:val="center"/>
            </w:pPr>
            <w:r>
              <w:rPr>
                <w:rFonts w:ascii="Cambria Math" w:hAnsi="Cambria Math"/>
              </w:rPr>
              <w:t>δ</w:t>
            </w:r>
          </w:p>
        </w:tc>
        <w:tc>
          <w:tcPr>
            <w:tcW w:w="3827" w:type="dxa"/>
            <w:gridSpan w:val="3"/>
            <w:tcBorders>
              <w:top w:val="single" w:sz="4" w:space="0" w:color="auto"/>
              <w:bottom w:val="single" w:sz="4" w:space="0" w:color="auto"/>
            </w:tcBorders>
          </w:tcPr>
          <w:p w14:paraId="7B429697" w14:textId="77777777" w:rsidR="00F8613A" w:rsidRDefault="00F8613A" w:rsidP="00062FE6">
            <w:pPr>
              <w:jc w:val="center"/>
            </w:pPr>
            <w:r>
              <w:t>V</w:t>
            </w:r>
            <w:r>
              <w:rPr>
                <w:vertAlign w:val="subscript"/>
              </w:rPr>
              <w:t>A</w:t>
            </w:r>
          </w:p>
        </w:tc>
        <w:tc>
          <w:tcPr>
            <w:tcW w:w="3827" w:type="dxa"/>
            <w:gridSpan w:val="3"/>
            <w:tcBorders>
              <w:top w:val="single" w:sz="4" w:space="0" w:color="auto"/>
              <w:bottom w:val="single" w:sz="4" w:space="0" w:color="auto"/>
            </w:tcBorders>
          </w:tcPr>
          <w:p w14:paraId="449820DB" w14:textId="77777777" w:rsidR="00F8613A" w:rsidRDefault="00F8613A" w:rsidP="00062FE6">
            <w:pPr>
              <w:jc w:val="center"/>
            </w:pPr>
            <w:r>
              <w:t>Covariance</w:t>
            </w:r>
          </w:p>
        </w:tc>
      </w:tr>
      <w:tr w:rsidR="00F8613A" w14:paraId="2435CEF3" w14:textId="77777777" w:rsidTr="00F8613A">
        <w:tc>
          <w:tcPr>
            <w:tcW w:w="2552" w:type="dxa"/>
            <w:gridSpan w:val="3"/>
            <w:vMerge/>
            <w:tcBorders>
              <w:bottom w:val="single" w:sz="4" w:space="0" w:color="auto"/>
            </w:tcBorders>
          </w:tcPr>
          <w:p w14:paraId="4E00CFE6" w14:textId="77777777" w:rsidR="00F8613A" w:rsidRDefault="00F8613A" w:rsidP="00062FE6"/>
        </w:tc>
        <w:tc>
          <w:tcPr>
            <w:tcW w:w="992" w:type="dxa"/>
            <w:tcBorders>
              <w:top w:val="single" w:sz="4" w:space="0" w:color="auto"/>
              <w:bottom w:val="single" w:sz="4" w:space="0" w:color="auto"/>
            </w:tcBorders>
          </w:tcPr>
          <w:p w14:paraId="10347DA7" w14:textId="77777777" w:rsidR="00F8613A" w:rsidRDefault="00F8613A" w:rsidP="00062FE6">
            <w:pPr>
              <w:jc w:val="center"/>
            </w:pPr>
            <w:r>
              <w:t>Null</w:t>
            </w:r>
          </w:p>
        </w:tc>
        <w:tc>
          <w:tcPr>
            <w:tcW w:w="1276" w:type="dxa"/>
            <w:tcBorders>
              <w:top w:val="single" w:sz="4" w:space="0" w:color="auto"/>
              <w:bottom w:val="single" w:sz="4" w:space="0" w:color="auto"/>
            </w:tcBorders>
          </w:tcPr>
          <w:p w14:paraId="48C53401"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5068D704" w14:textId="77777777" w:rsidR="00F8613A" w:rsidRDefault="00F8613A" w:rsidP="00062FE6">
            <w:pPr>
              <w:jc w:val="center"/>
            </w:pPr>
            <w:r>
              <w:t>Gaussian</w:t>
            </w:r>
          </w:p>
        </w:tc>
        <w:tc>
          <w:tcPr>
            <w:tcW w:w="1275" w:type="dxa"/>
            <w:tcBorders>
              <w:top w:val="single" w:sz="4" w:space="0" w:color="auto"/>
              <w:bottom w:val="single" w:sz="4" w:space="0" w:color="auto"/>
            </w:tcBorders>
          </w:tcPr>
          <w:p w14:paraId="610D8752" w14:textId="77777777" w:rsidR="00F8613A" w:rsidRDefault="00F8613A" w:rsidP="00062FE6">
            <w:pPr>
              <w:jc w:val="center"/>
            </w:pPr>
            <w:r>
              <w:t>Null</w:t>
            </w:r>
          </w:p>
        </w:tc>
        <w:tc>
          <w:tcPr>
            <w:tcW w:w="1276" w:type="dxa"/>
            <w:tcBorders>
              <w:top w:val="single" w:sz="4" w:space="0" w:color="auto"/>
              <w:bottom w:val="single" w:sz="4" w:space="0" w:color="auto"/>
            </w:tcBorders>
          </w:tcPr>
          <w:p w14:paraId="5F0D50F2"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1CE72CEE" w14:textId="77777777" w:rsidR="00F8613A" w:rsidRDefault="00F8613A" w:rsidP="00062FE6">
            <w:pPr>
              <w:jc w:val="center"/>
            </w:pPr>
            <w:r>
              <w:t>Gaussian</w:t>
            </w:r>
          </w:p>
        </w:tc>
        <w:tc>
          <w:tcPr>
            <w:tcW w:w="1275" w:type="dxa"/>
            <w:tcBorders>
              <w:top w:val="single" w:sz="4" w:space="0" w:color="auto"/>
              <w:bottom w:val="single" w:sz="4" w:space="0" w:color="auto"/>
            </w:tcBorders>
          </w:tcPr>
          <w:p w14:paraId="6BB37835" w14:textId="77777777" w:rsidR="00F8613A" w:rsidRDefault="00F8613A" w:rsidP="00062FE6">
            <w:pPr>
              <w:jc w:val="center"/>
            </w:pPr>
            <w:r>
              <w:t>Null</w:t>
            </w:r>
          </w:p>
        </w:tc>
        <w:tc>
          <w:tcPr>
            <w:tcW w:w="1276" w:type="dxa"/>
            <w:tcBorders>
              <w:top w:val="single" w:sz="4" w:space="0" w:color="auto"/>
              <w:bottom w:val="single" w:sz="4" w:space="0" w:color="auto"/>
            </w:tcBorders>
          </w:tcPr>
          <w:p w14:paraId="5F17699C"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203B764B" w14:textId="77777777" w:rsidR="00F8613A" w:rsidRDefault="00F8613A" w:rsidP="00062FE6">
            <w:pPr>
              <w:jc w:val="center"/>
            </w:pPr>
            <w:r>
              <w:t>Gaussian</w:t>
            </w:r>
          </w:p>
        </w:tc>
      </w:tr>
      <w:tr w:rsidR="00F8613A" w14:paraId="21729156" w14:textId="77777777" w:rsidTr="00F8613A">
        <w:tc>
          <w:tcPr>
            <w:tcW w:w="1843" w:type="dxa"/>
            <w:gridSpan w:val="2"/>
            <w:vAlign w:val="center"/>
          </w:tcPr>
          <w:p w14:paraId="3F51007E" w14:textId="77777777" w:rsidR="00F8613A" w:rsidRDefault="00F8613A" w:rsidP="00062FE6">
            <w:r>
              <w:t>Additive effect size (</w:t>
            </w:r>
            <w:r>
              <w:rPr>
                <w:rFonts w:ascii="Times New Roman" w:hAnsi="Times New Roman" w:cs="Times New Roman"/>
              </w:rPr>
              <w:t>α</w:t>
            </w:r>
            <w:r>
              <w:t>)</w:t>
            </w:r>
          </w:p>
        </w:tc>
        <w:tc>
          <w:tcPr>
            <w:tcW w:w="709" w:type="dxa"/>
          </w:tcPr>
          <w:p w14:paraId="218CAECD" w14:textId="77777777" w:rsidR="00F8613A" w:rsidRPr="00A96C5E" w:rsidRDefault="00F8613A" w:rsidP="00062FE6">
            <w:pPr>
              <w:jc w:val="center"/>
              <w:rPr>
                <w:rFonts w:ascii="Calibri" w:eastAsia="Calibri" w:hAnsi="Calibri" w:cs="Times New Roman"/>
              </w:rPr>
            </w:pPr>
          </w:p>
        </w:tc>
        <w:tc>
          <w:tcPr>
            <w:tcW w:w="992" w:type="dxa"/>
          </w:tcPr>
          <w:p w14:paraId="2D1ABDD3" w14:textId="77777777" w:rsidR="00F8613A" w:rsidRDefault="00F8613A" w:rsidP="00062FE6">
            <w:pPr>
              <w:jc w:val="center"/>
            </w:pPr>
          </w:p>
        </w:tc>
        <w:tc>
          <w:tcPr>
            <w:tcW w:w="1276" w:type="dxa"/>
          </w:tcPr>
          <w:p w14:paraId="75F108D6" w14:textId="77777777" w:rsidR="00F8613A" w:rsidRDefault="00F8613A" w:rsidP="00062FE6">
            <w:pPr>
              <w:jc w:val="center"/>
            </w:pPr>
          </w:p>
        </w:tc>
        <w:tc>
          <w:tcPr>
            <w:tcW w:w="1276" w:type="dxa"/>
          </w:tcPr>
          <w:p w14:paraId="3AECFAFE" w14:textId="77777777" w:rsidR="00F8613A" w:rsidRDefault="00F8613A" w:rsidP="00062FE6">
            <w:pPr>
              <w:jc w:val="center"/>
            </w:pPr>
          </w:p>
        </w:tc>
        <w:tc>
          <w:tcPr>
            <w:tcW w:w="1275" w:type="dxa"/>
          </w:tcPr>
          <w:p w14:paraId="3065C8DA" w14:textId="77777777" w:rsidR="00F8613A" w:rsidRDefault="00F8613A" w:rsidP="00062FE6">
            <w:pPr>
              <w:jc w:val="center"/>
            </w:pPr>
          </w:p>
        </w:tc>
        <w:tc>
          <w:tcPr>
            <w:tcW w:w="1276" w:type="dxa"/>
          </w:tcPr>
          <w:p w14:paraId="4BD72039" w14:textId="77777777" w:rsidR="00F8613A" w:rsidRDefault="00F8613A" w:rsidP="00062FE6">
            <w:pPr>
              <w:jc w:val="center"/>
            </w:pPr>
          </w:p>
        </w:tc>
        <w:tc>
          <w:tcPr>
            <w:tcW w:w="1276" w:type="dxa"/>
          </w:tcPr>
          <w:p w14:paraId="16FBFA0F" w14:textId="77777777" w:rsidR="00F8613A" w:rsidRDefault="00F8613A" w:rsidP="00062FE6">
            <w:pPr>
              <w:jc w:val="center"/>
            </w:pPr>
          </w:p>
        </w:tc>
        <w:tc>
          <w:tcPr>
            <w:tcW w:w="1275" w:type="dxa"/>
          </w:tcPr>
          <w:p w14:paraId="5BB4D2A3" w14:textId="77777777" w:rsidR="00F8613A" w:rsidRDefault="00F8613A" w:rsidP="00062FE6">
            <w:pPr>
              <w:jc w:val="center"/>
              <w:rPr>
                <w:rStyle w:val="numbercell"/>
              </w:rPr>
            </w:pPr>
          </w:p>
        </w:tc>
        <w:tc>
          <w:tcPr>
            <w:tcW w:w="1276" w:type="dxa"/>
          </w:tcPr>
          <w:p w14:paraId="4301921A" w14:textId="77777777" w:rsidR="00F8613A" w:rsidRDefault="00F8613A" w:rsidP="00062FE6">
            <w:pPr>
              <w:jc w:val="center"/>
              <w:rPr>
                <w:rStyle w:val="numbercell"/>
              </w:rPr>
            </w:pPr>
          </w:p>
        </w:tc>
        <w:tc>
          <w:tcPr>
            <w:tcW w:w="1276" w:type="dxa"/>
          </w:tcPr>
          <w:p w14:paraId="2E4ED5F3" w14:textId="77777777" w:rsidR="00F8613A" w:rsidRDefault="00F8613A" w:rsidP="00062FE6">
            <w:pPr>
              <w:jc w:val="center"/>
              <w:rPr>
                <w:rStyle w:val="numbercell"/>
              </w:rPr>
            </w:pPr>
          </w:p>
        </w:tc>
      </w:tr>
      <w:tr w:rsidR="00F8613A" w:rsidRPr="00D5121D" w14:paraId="22E3C57A" w14:textId="77777777" w:rsidTr="00F8613A">
        <w:tc>
          <w:tcPr>
            <w:tcW w:w="709" w:type="dxa"/>
            <w:vMerge w:val="restart"/>
            <w:vAlign w:val="center"/>
          </w:tcPr>
          <w:p w14:paraId="433E63B6" w14:textId="77777777" w:rsidR="00F8613A" w:rsidRPr="00D5121D" w:rsidRDefault="00F8613A" w:rsidP="00062FE6">
            <w:pPr>
              <w:jc w:val="center"/>
            </w:pPr>
          </w:p>
        </w:tc>
        <w:tc>
          <w:tcPr>
            <w:tcW w:w="1134" w:type="dxa"/>
            <w:vMerge w:val="restart"/>
            <w:vAlign w:val="center"/>
          </w:tcPr>
          <w:p w14:paraId="4B84244B" w14:textId="77777777" w:rsidR="00F8613A" w:rsidRPr="00D5121D" w:rsidRDefault="00F8613A" w:rsidP="00062FE6">
            <w:r w:rsidRPr="00D5121D">
              <w:t>Low</w:t>
            </w:r>
          </w:p>
        </w:tc>
        <w:tc>
          <w:tcPr>
            <w:tcW w:w="709" w:type="dxa"/>
          </w:tcPr>
          <w:p w14:paraId="27712FA8" w14:textId="6D3AF0BD" w:rsidR="00F8613A" w:rsidRPr="00D5121D" w:rsidRDefault="0058631F"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C3E14C7" w14:textId="77777777" w:rsidR="00F8613A" w:rsidRPr="00242D5B" w:rsidRDefault="00F8613A" w:rsidP="00062FE6">
            <w:pPr>
              <w:jc w:val="center"/>
              <w:rPr>
                <w:b/>
              </w:rPr>
            </w:pPr>
            <w:r w:rsidRPr="00242D5B">
              <w:rPr>
                <w:b/>
              </w:rPr>
              <w:t>11.151</w:t>
            </w:r>
          </w:p>
        </w:tc>
        <w:tc>
          <w:tcPr>
            <w:tcW w:w="1276" w:type="dxa"/>
          </w:tcPr>
          <w:p w14:paraId="34AFDA7B" w14:textId="77777777" w:rsidR="00F8613A" w:rsidRPr="00242D5B" w:rsidRDefault="00F8613A" w:rsidP="00062FE6">
            <w:pPr>
              <w:jc w:val="center"/>
              <w:rPr>
                <w:b/>
              </w:rPr>
            </w:pPr>
            <w:r w:rsidRPr="00242D5B">
              <w:rPr>
                <w:b/>
              </w:rPr>
              <w:t>0.715</w:t>
            </w:r>
          </w:p>
        </w:tc>
        <w:tc>
          <w:tcPr>
            <w:tcW w:w="1276" w:type="dxa"/>
          </w:tcPr>
          <w:p w14:paraId="595D5F66" w14:textId="77777777" w:rsidR="00F8613A" w:rsidRPr="00242D5B" w:rsidRDefault="00F8613A" w:rsidP="00062FE6">
            <w:pPr>
              <w:jc w:val="center"/>
              <w:rPr>
                <w:b/>
              </w:rPr>
            </w:pPr>
            <w:r w:rsidRPr="00242D5B">
              <w:rPr>
                <w:b/>
              </w:rPr>
              <w:t>1.384</w:t>
            </w:r>
          </w:p>
        </w:tc>
        <w:tc>
          <w:tcPr>
            <w:tcW w:w="1275" w:type="dxa"/>
          </w:tcPr>
          <w:p w14:paraId="6E21A72A" w14:textId="77777777" w:rsidR="00F8613A" w:rsidRPr="00242D5B" w:rsidRDefault="00F8613A" w:rsidP="00062FE6">
            <w:pPr>
              <w:jc w:val="center"/>
              <w:rPr>
                <w:b/>
              </w:rPr>
            </w:pPr>
            <w:r w:rsidRPr="00242D5B">
              <w:rPr>
                <w:b/>
              </w:rPr>
              <w:t>1.035</w:t>
            </w:r>
          </w:p>
        </w:tc>
        <w:tc>
          <w:tcPr>
            <w:tcW w:w="1276" w:type="dxa"/>
          </w:tcPr>
          <w:p w14:paraId="1C16F1AB" w14:textId="77777777" w:rsidR="00F8613A" w:rsidRPr="00242D5B" w:rsidRDefault="00F8613A" w:rsidP="00062FE6">
            <w:pPr>
              <w:jc w:val="center"/>
              <w:rPr>
                <w:b/>
              </w:rPr>
            </w:pPr>
            <w:r w:rsidRPr="00242D5B">
              <w:rPr>
                <w:b/>
              </w:rPr>
              <w:t>0.241</w:t>
            </w:r>
          </w:p>
        </w:tc>
        <w:tc>
          <w:tcPr>
            <w:tcW w:w="1276" w:type="dxa"/>
          </w:tcPr>
          <w:p w14:paraId="3741E6E4" w14:textId="77777777" w:rsidR="00F8613A" w:rsidRPr="00242D5B" w:rsidRDefault="00F8613A" w:rsidP="00062FE6">
            <w:pPr>
              <w:jc w:val="center"/>
              <w:rPr>
                <w:b/>
              </w:rPr>
            </w:pPr>
            <w:r w:rsidRPr="00242D5B">
              <w:rPr>
                <w:b/>
              </w:rPr>
              <w:t>1.747</w:t>
            </w:r>
          </w:p>
        </w:tc>
        <w:tc>
          <w:tcPr>
            <w:tcW w:w="1275" w:type="dxa"/>
          </w:tcPr>
          <w:p w14:paraId="76439463" w14:textId="77777777" w:rsidR="00F8613A" w:rsidRPr="00242D5B" w:rsidRDefault="00F8613A" w:rsidP="00062FE6">
            <w:pPr>
              <w:jc w:val="center"/>
              <w:rPr>
                <w:b/>
              </w:rPr>
            </w:pPr>
            <w:r w:rsidRPr="00242D5B">
              <w:rPr>
                <w:rStyle w:val="numbercell"/>
                <w:b/>
              </w:rPr>
              <w:t>0.069</w:t>
            </w:r>
          </w:p>
        </w:tc>
        <w:tc>
          <w:tcPr>
            <w:tcW w:w="1276" w:type="dxa"/>
          </w:tcPr>
          <w:p w14:paraId="19A098D2" w14:textId="77777777" w:rsidR="00F8613A" w:rsidRPr="00242D5B" w:rsidRDefault="00F8613A" w:rsidP="00062FE6">
            <w:pPr>
              <w:jc w:val="center"/>
              <w:rPr>
                <w:b/>
              </w:rPr>
            </w:pPr>
            <w:r w:rsidRPr="00242D5B">
              <w:rPr>
                <w:rStyle w:val="numbercell"/>
                <w:b/>
              </w:rPr>
              <w:t>0.002</w:t>
            </w:r>
          </w:p>
        </w:tc>
        <w:tc>
          <w:tcPr>
            <w:tcW w:w="1276" w:type="dxa"/>
          </w:tcPr>
          <w:p w14:paraId="411377B2" w14:textId="77777777" w:rsidR="00F8613A" w:rsidRPr="00242D5B" w:rsidRDefault="00F8613A" w:rsidP="00062FE6">
            <w:pPr>
              <w:jc w:val="center"/>
              <w:rPr>
                <w:b/>
              </w:rPr>
            </w:pPr>
            <w:r w:rsidRPr="00242D5B">
              <w:rPr>
                <w:rStyle w:val="numbercell"/>
                <w:b/>
              </w:rPr>
              <w:t>0.015</w:t>
            </w:r>
          </w:p>
        </w:tc>
      </w:tr>
      <w:tr w:rsidR="00F8613A" w14:paraId="5ED83A9D" w14:textId="77777777" w:rsidTr="00F8613A">
        <w:tc>
          <w:tcPr>
            <w:tcW w:w="709" w:type="dxa"/>
            <w:vMerge/>
            <w:vAlign w:val="center"/>
          </w:tcPr>
          <w:p w14:paraId="171B9CAF" w14:textId="77777777" w:rsidR="00F8613A" w:rsidRDefault="00F8613A" w:rsidP="00062FE6">
            <w:pPr>
              <w:jc w:val="center"/>
            </w:pPr>
          </w:p>
        </w:tc>
        <w:tc>
          <w:tcPr>
            <w:tcW w:w="1134" w:type="dxa"/>
            <w:vMerge/>
            <w:vAlign w:val="center"/>
          </w:tcPr>
          <w:p w14:paraId="1956A45E" w14:textId="77777777" w:rsidR="00F8613A" w:rsidRDefault="00F8613A" w:rsidP="00062FE6"/>
        </w:tc>
        <w:tc>
          <w:tcPr>
            <w:tcW w:w="709" w:type="dxa"/>
          </w:tcPr>
          <w:p w14:paraId="2BEC65DE" w14:textId="77777777" w:rsidR="00F8613A" w:rsidRDefault="00F8613A" w:rsidP="00062FE6">
            <w:pPr>
              <w:jc w:val="center"/>
            </w:pPr>
            <w:r>
              <w:t>S.E.</w:t>
            </w:r>
          </w:p>
        </w:tc>
        <w:tc>
          <w:tcPr>
            <w:tcW w:w="992" w:type="dxa"/>
          </w:tcPr>
          <w:p w14:paraId="270CC693" w14:textId="77777777" w:rsidR="00F8613A" w:rsidRDefault="00F8613A" w:rsidP="00062FE6">
            <w:pPr>
              <w:jc w:val="center"/>
            </w:pPr>
            <w:r>
              <w:t>0.133</w:t>
            </w:r>
          </w:p>
        </w:tc>
        <w:tc>
          <w:tcPr>
            <w:tcW w:w="1276" w:type="dxa"/>
          </w:tcPr>
          <w:p w14:paraId="302AAF79" w14:textId="77777777" w:rsidR="00F8613A" w:rsidRDefault="00F8613A" w:rsidP="00062FE6">
            <w:pPr>
              <w:jc w:val="center"/>
            </w:pPr>
            <w:r>
              <w:t>0.033</w:t>
            </w:r>
          </w:p>
        </w:tc>
        <w:tc>
          <w:tcPr>
            <w:tcW w:w="1276" w:type="dxa"/>
          </w:tcPr>
          <w:p w14:paraId="709A8607" w14:textId="77777777" w:rsidR="00F8613A" w:rsidRDefault="00F8613A" w:rsidP="00062FE6">
            <w:pPr>
              <w:jc w:val="center"/>
            </w:pPr>
            <w:r>
              <w:t>0.065</w:t>
            </w:r>
          </w:p>
        </w:tc>
        <w:tc>
          <w:tcPr>
            <w:tcW w:w="1275" w:type="dxa"/>
          </w:tcPr>
          <w:p w14:paraId="7314A8E9" w14:textId="77777777" w:rsidR="00F8613A" w:rsidRDefault="00F8613A" w:rsidP="00062FE6">
            <w:pPr>
              <w:jc w:val="center"/>
            </w:pPr>
            <w:r>
              <w:t>0.067</w:t>
            </w:r>
          </w:p>
        </w:tc>
        <w:tc>
          <w:tcPr>
            <w:tcW w:w="1276" w:type="dxa"/>
          </w:tcPr>
          <w:p w14:paraId="7AA0E1E9" w14:textId="77777777" w:rsidR="00F8613A" w:rsidRDefault="00F8613A" w:rsidP="00062FE6">
            <w:pPr>
              <w:jc w:val="center"/>
            </w:pPr>
            <w:r>
              <w:t>0.013</w:t>
            </w:r>
          </w:p>
        </w:tc>
        <w:tc>
          <w:tcPr>
            <w:tcW w:w="1276" w:type="dxa"/>
          </w:tcPr>
          <w:p w14:paraId="09079DCF" w14:textId="77777777" w:rsidR="00F8613A" w:rsidRDefault="00F8613A" w:rsidP="00062FE6">
            <w:pPr>
              <w:jc w:val="center"/>
            </w:pPr>
            <w:r>
              <w:t>0.025</w:t>
            </w:r>
          </w:p>
        </w:tc>
        <w:tc>
          <w:tcPr>
            <w:tcW w:w="1275" w:type="dxa"/>
          </w:tcPr>
          <w:p w14:paraId="043DD2EA" w14:textId="77777777" w:rsidR="00F8613A" w:rsidRDefault="00F8613A" w:rsidP="00062FE6">
            <w:pPr>
              <w:jc w:val="center"/>
            </w:pPr>
            <w:r>
              <w:rPr>
                <w:rStyle w:val="numbercell"/>
              </w:rPr>
              <w:t>0.008</w:t>
            </w:r>
          </w:p>
        </w:tc>
        <w:tc>
          <w:tcPr>
            <w:tcW w:w="1276" w:type="dxa"/>
          </w:tcPr>
          <w:p w14:paraId="52D0FDC6" w14:textId="77777777" w:rsidR="00F8613A" w:rsidRDefault="00F8613A" w:rsidP="00062FE6">
            <w:pPr>
              <w:jc w:val="center"/>
            </w:pPr>
            <w:r>
              <w:rPr>
                <w:rStyle w:val="numbercell"/>
              </w:rPr>
              <w:t>0.0002</w:t>
            </w:r>
          </w:p>
        </w:tc>
        <w:tc>
          <w:tcPr>
            <w:tcW w:w="1276" w:type="dxa"/>
          </w:tcPr>
          <w:p w14:paraId="36A4798F" w14:textId="77777777" w:rsidR="00F8613A" w:rsidRDefault="00F8613A" w:rsidP="00062FE6">
            <w:pPr>
              <w:jc w:val="center"/>
            </w:pPr>
            <w:r>
              <w:rPr>
                <w:rStyle w:val="numbercell"/>
              </w:rPr>
              <w:t>0.002</w:t>
            </w:r>
          </w:p>
        </w:tc>
      </w:tr>
      <w:tr w:rsidR="00F8613A" w14:paraId="272FA7A9" w14:textId="77777777" w:rsidTr="00F8613A">
        <w:tc>
          <w:tcPr>
            <w:tcW w:w="709" w:type="dxa"/>
            <w:vMerge/>
            <w:vAlign w:val="center"/>
          </w:tcPr>
          <w:p w14:paraId="284D86CF" w14:textId="77777777" w:rsidR="00F8613A" w:rsidRDefault="00F8613A" w:rsidP="00062FE6">
            <w:pPr>
              <w:jc w:val="center"/>
            </w:pPr>
          </w:p>
        </w:tc>
        <w:tc>
          <w:tcPr>
            <w:tcW w:w="1134" w:type="dxa"/>
            <w:vMerge/>
            <w:vAlign w:val="center"/>
          </w:tcPr>
          <w:p w14:paraId="41396AA5" w14:textId="77777777" w:rsidR="00F8613A" w:rsidRDefault="00F8613A" w:rsidP="00062FE6"/>
        </w:tc>
        <w:tc>
          <w:tcPr>
            <w:tcW w:w="709" w:type="dxa"/>
          </w:tcPr>
          <w:p w14:paraId="52BD25AA" w14:textId="77777777" w:rsidR="00F8613A" w:rsidRDefault="00F8613A" w:rsidP="00062FE6">
            <w:pPr>
              <w:jc w:val="center"/>
            </w:pPr>
            <w:r>
              <w:t>n</w:t>
            </w:r>
          </w:p>
        </w:tc>
        <w:tc>
          <w:tcPr>
            <w:tcW w:w="992" w:type="dxa"/>
          </w:tcPr>
          <w:p w14:paraId="3D5ACFE9" w14:textId="77777777" w:rsidR="00F8613A" w:rsidRDefault="00F8613A" w:rsidP="00062FE6">
            <w:pPr>
              <w:jc w:val="center"/>
            </w:pPr>
            <w:r>
              <w:t>545</w:t>
            </w:r>
          </w:p>
        </w:tc>
        <w:tc>
          <w:tcPr>
            <w:tcW w:w="1276" w:type="dxa"/>
          </w:tcPr>
          <w:p w14:paraId="5FE6FFB9" w14:textId="77777777" w:rsidR="00F8613A" w:rsidRDefault="00F8613A" w:rsidP="00062FE6">
            <w:pPr>
              <w:jc w:val="center"/>
            </w:pPr>
            <w:r>
              <w:t>458</w:t>
            </w:r>
          </w:p>
        </w:tc>
        <w:tc>
          <w:tcPr>
            <w:tcW w:w="1276" w:type="dxa"/>
          </w:tcPr>
          <w:p w14:paraId="3BED537E" w14:textId="77777777" w:rsidR="00F8613A" w:rsidRDefault="00F8613A" w:rsidP="00062FE6">
            <w:pPr>
              <w:jc w:val="center"/>
            </w:pPr>
            <w:r>
              <w:t>445</w:t>
            </w:r>
          </w:p>
        </w:tc>
        <w:tc>
          <w:tcPr>
            <w:tcW w:w="1275" w:type="dxa"/>
          </w:tcPr>
          <w:p w14:paraId="1AA8E935" w14:textId="77777777" w:rsidR="00F8613A" w:rsidRDefault="00F8613A" w:rsidP="00062FE6">
            <w:pPr>
              <w:jc w:val="center"/>
            </w:pPr>
            <w:r>
              <w:t>545</w:t>
            </w:r>
          </w:p>
        </w:tc>
        <w:tc>
          <w:tcPr>
            <w:tcW w:w="1276" w:type="dxa"/>
          </w:tcPr>
          <w:p w14:paraId="5D076753" w14:textId="77777777" w:rsidR="00F8613A" w:rsidRDefault="00F8613A" w:rsidP="00062FE6">
            <w:pPr>
              <w:jc w:val="center"/>
            </w:pPr>
            <w:r>
              <w:t>458</w:t>
            </w:r>
          </w:p>
        </w:tc>
        <w:tc>
          <w:tcPr>
            <w:tcW w:w="1276" w:type="dxa"/>
          </w:tcPr>
          <w:p w14:paraId="0013C987" w14:textId="77777777" w:rsidR="00F8613A" w:rsidRDefault="00F8613A" w:rsidP="00062FE6">
            <w:pPr>
              <w:jc w:val="center"/>
            </w:pPr>
            <w:r>
              <w:t>445</w:t>
            </w:r>
          </w:p>
        </w:tc>
        <w:tc>
          <w:tcPr>
            <w:tcW w:w="1275" w:type="dxa"/>
          </w:tcPr>
          <w:p w14:paraId="1226E283" w14:textId="77777777" w:rsidR="00F8613A" w:rsidRDefault="00F8613A" w:rsidP="00062FE6">
            <w:pPr>
              <w:jc w:val="center"/>
            </w:pPr>
            <w:r>
              <w:t>545</w:t>
            </w:r>
          </w:p>
        </w:tc>
        <w:tc>
          <w:tcPr>
            <w:tcW w:w="1276" w:type="dxa"/>
          </w:tcPr>
          <w:p w14:paraId="78CC8458" w14:textId="77777777" w:rsidR="00F8613A" w:rsidRDefault="00F8613A" w:rsidP="00062FE6">
            <w:pPr>
              <w:jc w:val="center"/>
            </w:pPr>
            <w:r>
              <w:t>458</w:t>
            </w:r>
          </w:p>
        </w:tc>
        <w:tc>
          <w:tcPr>
            <w:tcW w:w="1276" w:type="dxa"/>
          </w:tcPr>
          <w:p w14:paraId="58FE19C6" w14:textId="77777777" w:rsidR="00F8613A" w:rsidRDefault="00F8613A" w:rsidP="00062FE6">
            <w:pPr>
              <w:jc w:val="center"/>
            </w:pPr>
            <w:r>
              <w:t>445</w:t>
            </w:r>
          </w:p>
        </w:tc>
      </w:tr>
      <w:tr w:rsidR="00F8613A" w14:paraId="517765AB" w14:textId="77777777" w:rsidTr="00F8613A">
        <w:tc>
          <w:tcPr>
            <w:tcW w:w="709" w:type="dxa"/>
            <w:vMerge/>
            <w:vAlign w:val="center"/>
          </w:tcPr>
          <w:p w14:paraId="6A3FB2FE" w14:textId="77777777" w:rsidR="00F8613A" w:rsidRDefault="00F8613A" w:rsidP="00062FE6">
            <w:pPr>
              <w:jc w:val="center"/>
            </w:pPr>
          </w:p>
        </w:tc>
        <w:tc>
          <w:tcPr>
            <w:tcW w:w="1134" w:type="dxa"/>
            <w:vMerge w:val="restart"/>
            <w:vAlign w:val="center"/>
          </w:tcPr>
          <w:p w14:paraId="28C2A7BF" w14:textId="77777777" w:rsidR="00F8613A" w:rsidRDefault="00F8613A" w:rsidP="00062FE6">
            <w:r>
              <w:t>Medium</w:t>
            </w:r>
          </w:p>
        </w:tc>
        <w:tc>
          <w:tcPr>
            <w:tcW w:w="709" w:type="dxa"/>
          </w:tcPr>
          <w:p w14:paraId="4EAA0C53" w14:textId="1D75FF6B" w:rsidR="00F8613A" w:rsidRDefault="0058631F"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CA79FFF" w14:textId="49EA7DC4" w:rsidR="00F8613A" w:rsidRDefault="00F8613A" w:rsidP="00062FE6">
            <w:pPr>
              <w:jc w:val="center"/>
            </w:pPr>
            <w:r>
              <w:t>-</w:t>
            </w:r>
            <w:r w:rsidR="005A33E0">
              <w:t>*</w:t>
            </w:r>
          </w:p>
        </w:tc>
        <w:tc>
          <w:tcPr>
            <w:tcW w:w="1276" w:type="dxa"/>
          </w:tcPr>
          <w:p w14:paraId="75B1DD4A" w14:textId="77777777" w:rsidR="00F8613A" w:rsidRPr="00242D5B" w:rsidRDefault="00F8613A" w:rsidP="00062FE6">
            <w:pPr>
              <w:jc w:val="center"/>
              <w:rPr>
                <w:b/>
              </w:rPr>
            </w:pPr>
            <w:r w:rsidRPr="00242D5B">
              <w:rPr>
                <w:b/>
              </w:rPr>
              <w:t>3.109</w:t>
            </w:r>
          </w:p>
        </w:tc>
        <w:tc>
          <w:tcPr>
            <w:tcW w:w="1276" w:type="dxa"/>
          </w:tcPr>
          <w:p w14:paraId="43835033" w14:textId="77777777" w:rsidR="00F8613A" w:rsidRPr="00242D5B" w:rsidRDefault="00F8613A" w:rsidP="00062FE6">
            <w:pPr>
              <w:jc w:val="center"/>
              <w:rPr>
                <w:b/>
              </w:rPr>
            </w:pPr>
            <w:r w:rsidRPr="00242D5B">
              <w:rPr>
                <w:b/>
              </w:rPr>
              <w:t>2.085</w:t>
            </w:r>
          </w:p>
        </w:tc>
        <w:tc>
          <w:tcPr>
            <w:tcW w:w="1275" w:type="dxa"/>
          </w:tcPr>
          <w:p w14:paraId="1FA89929" w14:textId="77777777" w:rsidR="00F8613A" w:rsidRDefault="00F8613A" w:rsidP="00062FE6">
            <w:pPr>
              <w:jc w:val="center"/>
            </w:pPr>
            <w:r>
              <w:t>-</w:t>
            </w:r>
          </w:p>
        </w:tc>
        <w:tc>
          <w:tcPr>
            <w:tcW w:w="1276" w:type="dxa"/>
          </w:tcPr>
          <w:p w14:paraId="22086B33" w14:textId="77777777" w:rsidR="00F8613A" w:rsidRPr="00242D5B" w:rsidRDefault="00F8613A" w:rsidP="00062FE6">
            <w:pPr>
              <w:jc w:val="center"/>
              <w:rPr>
                <w:b/>
              </w:rPr>
            </w:pPr>
            <w:r w:rsidRPr="00242D5B">
              <w:rPr>
                <w:b/>
              </w:rPr>
              <w:t>9.733</w:t>
            </w:r>
          </w:p>
        </w:tc>
        <w:tc>
          <w:tcPr>
            <w:tcW w:w="1276" w:type="dxa"/>
          </w:tcPr>
          <w:p w14:paraId="38054AEF" w14:textId="77777777" w:rsidR="00F8613A" w:rsidRPr="00242D5B" w:rsidRDefault="00F8613A" w:rsidP="00062FE6">
            <w:pPr>
              <w:jc w:val="center"/>
              <w:rPr>
                <w:b/>
              </w:rPr>
            </w:pPr>
            <w:r w:rsidRPr="00242D5B">
              <w:rPr>
                <w:b/>
              </w:rPr>
              <w:t>3.120</w:t>
            </w:r>
          </w:p>
        </w:tc>
        <w:tc>
          <w:tcPr>
            <w:tcW w:w="1275" w:type="dxa"/>
          </w:tcPr>
          <w:p w14:paraId="3E1890A3" w14:textId="77777777" w:rsidR="00F8613A" w:rsidRDefault="00F8613A" w:rsidP="00062FE6">
            <w:pPr>
              <w:jc w:val="center"/>
            </w:pPr>
            <w:r>
              <w:t>-</w:t>
            </w:r>
          </w:p>
        </w:tc>
        <w:tc>
          <w:tcPr>
            <w:tcW w:w="1276" w:type="dxa"/>
          </w:tcPr>
          <w:p w14:paraId="4F718093" w14:textId="77777777" w:rsidR="00F8613A" w:rsidRPr="00242D5B" w:rsidRDefault="00F8613A" w:rsidP="00062FE6">
            <w:pPr>
              <w:jc w:val="center"/>
              <w:rPr>
                <w:b/>
              </w:rPr>
            </w:pPr>
            <w:r w:rsidRPr="00242D5B">
              <w:rPr>
                <w:rStyle w:val="numbercell"/>
                <w:b/>
              </w:rPr>
              <w:t>-0.699</w:t>
            </w:r>
          </w:p>
        </w:tc>
        <w:tc>
          <w:tcPr>
            <w:tcW w:w="1276" w:type="dxa"/>
          </w:tcPr>
          <w:p w14:paraId="505E6C8E" w14:textId="77777777" w:rsidR="00F8613A" w:rsidRPr="00242D5B" w:rsidRDefault="00F8613A" w:rsidP="00062FE6">
            <w:pPr>
              <w:jc w:val="center"/>
              <w:rPr>
                <w:b/>
              </w:rPr>
            </w:pPr>
            <w:r w:rsidRPr="00242D5B">
              <w:rPr>
                <w:rStyle w:val="numbercell"/>
                <w:b/>
              </w:rPr>
              <w:t>0.034</w:t>
            </w:r>
          </w:p>
        </w:tc>
      </w:tr>
      <w:tr w:rsidR="00F8613A" w14:paraId="56131E35" w14:textId="77777777" w:rsidTr="00F8613A">
        <w:tc>
          <w:tcPr>
            <w:tcW w:w="709" w:type="dxa"/>
            <w:vMerge/>
            <w:vAlign w:val="center"/>
          </w:tcPr>
          <w:p w14:paraId="6C84220B" w14:textId="77777777" w:rsidR="00F8613A" w:rsidRDefault="00F8613A" w:rsidP="00062FE6">
            <w:pPr>
              <w:jc w:val="center"/>
            </w:pPr>
          </w:p>
        </w:tc>
        <w:tc>
          <w:tcPr>
            <w:tcW w:w="1134" w:type="dxa"/>
            <w:vMerge/>
            <w:vAlign w:val="center"/>
          </w:tcPr>
          <w:p w14:paraId="241AE06E" w14:textId="77777777" w:rsidR="00F8613A" w:rsidRDefault="00F8613A" w:rsidP="00062FE6"/>
        </w:tc>
        <w:tc>
          <w:tcPr>
            <w:tcW w:w="709" w:type="dxa"/>
          </w:tcPr>
          <w:p w14:paraId="3620AD1C" w14:textId="77777777" w:rsidR="00F8613A" w:rsidRDefault="00F8613A" w:rsidP="00062FE6">
            <w:pPr>
              <w:jc w:val="center"/>
            </w:pPr>
            <w:r>
              <w:t>S.E.</w:t>
            </w:r>
          </w:p>
        </w:tc>
        <w:tc>
          <w:tcPr>
            <w:tcW w:w="992" w:type="dxa"/>
          </w:tcPr>
          <w:p w14:paraId="1E9DDA26" w14:textId="77777777" w:rsidR="00F8613A" w:rsidRDefault="00F8613A" w:rsidP="00062FE6">
            <w:pPr>
              <w:jc w:val="center"/>
            </w:pPr>
            <w:r>
              <w:t>-</w:t>
            </w:r>
          </w:p>
        </w:tc>
        <w:tc>
          <w:tcPr>
            <w:tcW w:w="1276" w:type="dxa"/>
          </w:tcPr>
          <w:p w14:paraId="28C6A884" w14:textId="77777777" w:rsidR="00F8613A" w:rsidRDefault="00F8613A" w:rsidP="00062FE6">
            <w:pPr>
              <w:jc w:val="center"/>
            </w:pPr>
            <w:r>
              <w:t>1.110</w:t>
            </w:r>
          </w:p>
        </w:tc>
        <w:tc>
          <w:tcPr>
            <w:tcW w:w="1276" w:type="dxa"/>
          </w:tcPr>
          <w:p w14:paraId="683B9915" w14:textId="77777777" w:rsidR="00F8613A" w:rsidRDefault="00F8613A" w:rsidP="00062FE6">
            <w:pPr>
              <w:jc w:val="center"/>
            </w:pPr>
            <w:r>
              <w:t>0.213</w:t>
            </w:r>
          </w:p>
        </w:tc>
        <w:tc>
          <w:tcPr>
            <w:tcW w:w="1275" w:type="dxa"/>
          </w:tcPr>
          <w:p w14:paraId="516C9F42" w14:textId="77777777" w:rsidR="00F8613A" w:rsidRDefault="00F8613A" w:rsidP="00062FE6">
            <w:pPr>
              <w:jc w:val="center"/>
            </w:pPr>
            <w:r>
              <w:t>-</w:t>
            </w:r>
          </w:p>
        </w:tc>
        <w:tc>
          <w:tcPr>
            <w:tcW w:w="1276" w:type="dxa"/>
          </w:tcPr>
          <w:p w14:paraId="4F267EA4" w14:textId="77777777" w:rsidR="00F8613A" w:rsidRDefault="00F8613A" w:rsidP="00062FE6">
            <w:pPr>
              <w:jc w:val="center"/>
            </w:pPr>
            <w:r>
              <w:t>8.590</w:t>
            </w:r>
          </w:p>
        </w:tc>
        <w:tc>
          <w:tcPr>
            <w:tcW w:w="1276" w:type="dxa"/>
          </w:tcPr>
          <w:p w14:paraId="12D5475A" w14:textId="77777777" w:rsidR="00F8613A" w:rsidRDefault="00F8613A" w:rsidP="00062FE6">
            <w:pPr>
              <w:jc w:val="center"/>
            </w:pPr>
            <w:r>
              <w:t>0.163</w:t>
            </w:r>
          </w:p>
        </w:tc>
        <w:tc>
          <w:tcPr>
            <w:tcW w:w="1275" w:type="dxa"/>
          </w:tcPr>
          <w:p w14:paraId="1B1EFF25" w14:textId="77777777" w:rsidR="00F8613A" w:rsidRDefault="00F8613A" w:rsidP="00062FE6">
            <w:pPr>
              <w:jc w:val="center"/>
            </w:pPr>
            <w:r>
              <w:t>-</w:t>
            </w:r>
          </w:p>
        </w:tc>
        <w:tc>
          <w:tcPr>
            <w:tcW w:w="1276" w:type="dxa"/>
          </w:tcPr>
          <w:p w14:paraId="0F2EF1CE" w14:textId="77777777" w:rsidR="00F8613A" w:rsidRDefault="00F8613A" w:rsidP="00062FE6">
            <w:pPr>
              <w:jc w:val="center"/>
            </w:pPr>
            <w:r>
              <w:rPr>
                <w:rStyle w:val="numbercell"/>
              </w:rPr>
              <w:t>0.709</w:t>
            </w:r>
          </w:p>
        </w:tc>
        <w:tc>
          <w:tcPr>
            <w:tcW w:w="1276" w:type="dxa"/>
          </w:tcPr>
          <w:p w14:paraId="16FF2AA1" w14:textId="77777777" w:rsidR="00F8613A" w:rsidRDefault="00F8613A" w:rsidP="00062FE6">
            <w:pPr>
              <w:jc w:val="center"/>
            </w:pPr>
            <w:r>
              <w:t>0.010</w:t>
            </w:r>
          </w:p>
        </w:tc>
      </w:tr>
      <w:tr w:rsidR="00F8613A" w14:paraId="7C167E34" w14:textId="77777777" w:rsidTr="00F8613A">
        <w:tc>
          <w:tcPr>
            <w:tcW w:w="709" w:type="dxa"/>
            <w:vMerge/>
            <w:vAlign w:val="center"/>
          </w:tcPr>
          <w:p w14:paraId="367AA82D" w14:textId="77777777" w:rsidR="00F8613A" w:rsidRDefault="00F8613A" w:rsidP="00062FE6">
            <w:pPr>
              <w:jc w:val="center"/>
            </w:pPr>
          </w:p>
        </w:tc>
        <w:tc>
          <w:tcPr>
            <w:tcW w:w="1134" w:type="dxa"/>
            <w:vMerge/>
            <w:vAlign w:val="center"/>
          </w:tcPr>
          <w:p w14:paraId="1A92A6C8" w14:textId="77777777" w:rsidR="00F8613A" w:rsidRDefault="00F8613A" w:rsidP="00062FE6"/>
        </w:tc>
        <w:tc>
          <w:tcPr>
            <w:tcW w:w="709" w:type="dxa"/>
          </w:tcPr>
          <w:p w14:paraId="071517BC" w14:textId="77777777" w:rsidR="00F8613A" w:rsidRDefault="00F8613A" w:rsidP="00062FE6">
            <w:pPr>
              <w:jc w:val="center"/>
            </w:pPr>
            <w:r>
              <w:t>n</w:t>
            </w:r>
          </w:p>
        </w:tc>
        <w:tc>
          <w:tcPr>
            <w:tcW w:w="992" w:type="dxa"/>
          </w:tcPr>
          <w:p w14:paraId="4F3C28F0" w14:textId="77777777" w:rsidR="00F8613A" w:rsidRDefault="00F8613A" w:rsidP="00062FE6">
            <w:pPr>
              <w:jc w:val="center"/>
            </w:pPr>
            <w:r>
              <w:t>0</w:t>
            </w:r>
          </w:p>
        </w:tc>
        <w:tc>
          <w:tcPr>
            <w:tcW w:w="1276" w:type="dxa"/>
          </w:tcPr>
          <w:p w14:paraId="51FB6E61" w14:textId="77777777" w:rsidR="00F8613A" w:rsidRDefault="00F8613A" w:rsidP="00062FE6">
            <w:pPr>
              <w:jc w:val="center"/>
            </w:pPr>
            <w:r>
              <w:t>6</w:t>
            </w:r>
          </w:p>
        </w:tc>
        <w:tc>
          <w:tcPr>
            <w:tcW w:w="1276" w:type="dxa"/>
          </w:tcPr>
          <w:p w14:paraId="35C66E5C" w14:textId="77777777" w:rsidR="00F8613A" w:rsidRDefault="00F8613A" w:rsidP="00062FE6">
            <w:pPr>
              <w:jc w:val="center"/>
            </w:pPr>
            <w:r>
              <w:t>26</w:t>
            </w:r>
          </w:p>
        </w:tc>
        <w:tc>
          <w:tcPr>
            <w:tcW w:w="1275" w:type="dxa"/>
          </w:tcPr>
          <w:p w14:paraId="18848136" w14:textId="77777777" w:rsidR="00F8613A" w:rsidRDefault="00F8613A" w:rsidP="00062FE6">
            <w:pPr>
              <w:jc w:val="center"/>
            </w:pPr>
            <w:r>
              <w:t>0</w:t>
            </w:r>
          </w:p>
        </w:tc>
        <w:tc>
          <w:tcPr>
            <w:tcW w:w="1276" w:type="dxa"/>
          </w:tcPr>
          <w:p w14:paraId="2E5DBA87" w14:textId="77777777" w:rsidR="00F8613A" w:rsidRDefault="00F8613A" w:rsidP="00062FE6">
            <w:pPr>
              <w:jc w:val="center"/>
            </w:pPr>
            <w:r>
              <w:t>6</w:t>
            </w:r>
          </w:p>
        </w:tc>
        <w:tc>
          <w:tcPr>
            <w:tcW w:w="1276" w:type="dxa"/>
          </w:tcPr>
          <w:p w14:paraId="5CC99293" w14:textId="77777777" w:rsidR="00F8613A" w:rsidRDefault="00F8613A" w:rsidP="00062FE6">
            <w:pPr>
              <w:jc w:val="center"/>
            </w:pPr>
            <w:r>
              <w:t>26</w:t>
            </w:r>
          </w:p>
        </w:tc>
        <w:tc>
          <w:tcPr>
            <w:tcW w:w="1275" w:type="dxa"/>
          </w:tcPr>
          <w:p w14:paraId="3C0900D2" w14:textId="77777777" w:rsidR="00F8613A" w:rsidRDefault="00F8613A" w:rsidP="00062FE6">
            <w:pPr>
              <w:jc w:val="center"/>
            </w:pPr>
            <w:r>
              <w:t>0</w:t>
            </w:r>
          </w:p>
        </w:tc>
        <w:tc>
          <w:tcPr>
            <w:tcW w:w="1276" w:type="dxa"/>
          </w:tcPr>
          <w:p w14:paraId="407155F3" w14:textId="77777777" w:rsidR="00F8613A" w:rsidRDefault="00F8613A" w:rsidP="00062FE6">
            <w:pPr>
              <w:jc w:val="center"/>
            </w:pPr>
            <w:r>
              <w:t>6</w:t>
            </w:r>
          </w:p>
        </w:tc>
        <w:tc>
          <w:tcPr>
            <w:tcW w:w="1276" w:type="dxa"/>
          </w:tcPr>
          <w:p w14:paraId="56FB2710" w14:textId="77777777" w:rsidR="00F8613A" w:rsidRDefault="00F8613A" w:rsidP="00062FE6">
            <w:pPr>
              <w:jc w:val="center"/>
            </w:pPr>
            <w:r>
              <w:t>26</w:t>
            </w:r>
          </w:p>
        </w:tc>
      </w:tr>
      <w:tr w:rsidR="00F8613A" w14:paraId="4DFEB053" w14:textId="77777777" w:rsidTr="00F8613A">
        <w:tc>
          <w:tcPr>
            <w:tcW w:w="709" w:type="dxa"/>
            <w:vMerge/>
            <w:vAlign w:val="center"/>
          </w:tcPr>
          <w:p w14:paraId="05F49897" w14:textId="77777777" w:rsidR="00F8613A" w:rsidRDefault="00F8613A" w:rsidP="00062FE6">
            <w:pPr>
              <w:jc w:val="center"/>
            </w:pPr>
          </w:p>
        </w:tc>
        <w:tc>
          <w:tcPr>
            <w:tcW w:w="1134" w:type="dxa"/>
            <w:vMerge w:val="restart"/>
            <w:vAlign w:val="center"/>
          </w:tcPr>
          <w:p w14:paraId="138E8A89" w14:textId="77777777" w:rsidR="00F8613A" w:rsidRDefault="00F8613A" w:rsidP="00062FE6">
            <w:r>
              <w:t>High</w:t>
            </w:r>
          </w:p>
        </w:tc>
        <w:tc>
          <w:tcPr>
            <w:tcW w:w="709" w:type="dxa"/>
          </w:tcPr>
          <w:p w14:paraId="5E656DA7" w14:textId="3D59D174" w:rsidR="00F8613A" w:rsidRDefault="0058631F"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42C8F3C" w14:textId="3CA61117" w:rsidR="00F8613A" w:rsidRDefault="00F8613A" w:rsidP="00062FE6">
            <w:pPr>
              <w:jc w:val="center"/>
            </w:pPr>
            <w:r>
              <w:t>-</w:t>
            </w:r>
            <w:r w:rsidR="005A33E0">
              <w:t>*</w:t>
            </w:r>
          </w:p>
        </w:tc>
        <w:tc>
          <w:tcPr>
            <w:tcW w:w="1276" w:type="dxa"/>
          </w:tcPr>
          <w:p w14:paraId="6C7FDC64" w14:textId="77777777" w:rsidR="00F8613A" w:rsidRPr="00242D5B" w:rsidRDefault="00F8613A" w:rsidP="00062FE6">
            <w:pPr>
              <w:jc w:val="center"/>
              <w:rPr>
                <w:b/>
              </w:rPr>
            </w:pPr>
            <w:r w:rsidRPr="00242D5B">
              <w:rPr>
                <w:b/>
              </w:rPr>
              <w:t>1.202</w:t>
            </w:r>
          </w:p>
        </w:tc>
        <w:tc>
          <w:tcPr>
            <w:tcW w:w="1276" w:type="dxa"/>
          </w:tcPr>
          <w:p w14:paraId="0036E23E" w14:textId="77777777" w:rsidR="00F8613A" w:rsidRPr="00242D5B" w:rsidRDefault="00F8613A" w:rsidP="00062FE6">
            <w:pPr>
              <w:jc w:val="center"/>
              <w:rPr>
                <w:b/>
              </w:rPr>
            </w:pPr>
            <w:r w:rsidRPr="00242D5B">
              <w:rPr>
                <w:b/>
              </w:rPr>
              <w:t>2.699</w:t>
            </w:r>
          </w:p>
        </w:tc>
        <w:tc>
          <w:tcPr>
            <w:tcW w:w="1275" w:type="dxa"/>
          </w:tcPr>
          <w:p w14:paraId="54920604" w14:textId="77777777" w:rsidR="00F8613A" w:rsidRDefault="00F8613A" w:rsidP="00062FE6">
            <w:pPr>
              <w:jc w:val="center"/>
            </w:pPr>
            <w:r>
              <w:t>-</w:t>
            </w:r>
          </w:p>
        </w:tc>
        <w:tc>
          <w:tcPr>
            <w:tcW w:w="1276" w:type="dxa"/>
          </w:tcPr>
          <w:p w14:paraId="00FDA8B7" w14:textId="77777777" w:rsidR="00F8613A" w:rsidRPr="00242D5B" w:rsidRDefault="00F8613A" w:rsidP="00062FE6">
            <w:pPr>
              <w:jc w:val="center"/>
              <w:rPr>
                <w:b/>
                <w:i/>
              </w:rPr>
            </w:pPr>
            <w:r w:rsidRPr="00242D5B">
              <w:rPr>
                <w:b/>
                <w:i/>
              </w:rPr>
              <w:t>110.240</w:t>
            </w:r>
          </w:p>
        </w:tc>
        <w:tc>
          <w:tcPr>
            <w:tcW w:w="1276" w:type="dxa"/>
          </w:tcPr>
          <w:p w14:paraId="1E3E2D81" w14:textId="77777777" w:rsidR="00F8613A" w:rsidRPr="00242D5B" w:rsidRDefault="00F8613A" w:rsidP="00062FE6">
            <w:pPr>
              <w:jc w:val="center"/>
              <w:rPr>
                <w:b/>
              </w:rPr>
            </w:pPr>
            <w:r w:rsidRPr="00242D5B">
              <w:rPr>
                <w:b/>
              </w:rPr>
              <w:t>2.943</w:t>
            </w:r>
          </w:p>
        </w:tc>
        <w:tc>
          <w:tcPr>
            <w:tcW w:w="1275" w:type="dxa"/>
          </w:tcPr>
          <w:p w14:paraId="52646A1B" w14:textId="77777777" w:rsidR="00F8613A" w:rsidRDefault="00F8613A" w:rsidP="00062FE6">
            <w:pPr>
              <w:jc w:val="center"/>
            </w:pPr>
            <w:r>
              <w:t>-</w:t>
            </w:r>
          </w:p>
        </w:tc>
        <w:tc>
          <w:tcPr>
            <w:tcW w:w="1276" w:type="dxa"/>
          </w:tcPr>
          <w:p w14:paraId="714774A5" w14:textId="77777777" w:rsidR="00F8613A" w:rsidRPr="00242D5B" w:rsidRDefault="00F8613A" w:rsidP="00062FE6">
            <w:pPr>
              <w:jc w:val="center"/>
              <w:rPr>
                <w:b/>
                <w:i/>
              </w:rPr>
            </w:pPr>
            <w:r w:rsidRPr="00242D5B">
              <w:rPr>
                <w:rStyle w:val="numbercell"/>
                <w:b/>
                <w:i/>
              </w:rPr>
              <w:t>-9.932</w:t>
            </w:r>
          </w:p>
        </w:tc>
        <w:tc>
          <w:tcPr>
            <w:tcW w:w="1276" w:type="dxa"/>
          </w:tcPr>
          <w:p w14:paraId="5D52D693" w14:textId="77777777" w:rsidR="00F8613A" w:rsidRPr="00242D5B" w:rsidRDefault="00F8613A" w:rsidP="00062FE6">
            <w:pPr>
              <w:jc w:val="center"/>
              <w:rPr>
                <w:b/>
              </w:rPr>
            </w:pPr>
            <w:r w:rsidRPr="00242D5B">
              <w:rPr>
                <w:b/>
              </w:rPr>
              <w:t>-0.022</w:t>
            </w:r>
          </w:p>
        </w:tc>
      </w:tr>
      <w:tr w:rsidR="00F8613A" w14:paraId="1474D775" w14:textId="77777777" w:rsidTr="00F8613A">
        <w:tc>
          <w:tcPr>
            <w:tcW w:w="709" w:type="dxa"/>
            <w:vMerge/>
            <w:vAlign w:val="center"/>
          </w:tcPr>
          <w:p w14:paraId="3EBF41B6" w14:textId="77777777" w:rsidR="00F8613A" w:rsidRDefault="00F8613A" w:rsidP="00062FE6">
            <w:pPr>
              <w:jc w:val="center"/>
            </w:pPr>
          </w:p>
        </w:tc>
        <w:tc>
          <w:tcPr>
            <w:tcW w:w="1134" w:type="dxa"/>
            <w:vMerge/>
            <w:vAlign w:val="center"/>
          </w:tcPr>
          <w:p w14:paraId="4A48A9A0" w14:textId="77777777" w:rsidR="00F8613A" w:rsidRDefault="00F8613A" w:rsidP="00062FE6">
            <w:pPr>
              <w:jc w:val="center"/>
            </w:pPr>
          </w:p>
        </w:tc>
        <w:tc>
          <w:tcPr>
            <w:tcW w:w="709" w:type="dxa"/>
          </w:tcPr>
          <w:p w14:paraId="60A0360A" w14:textId="77777777" w:rsidR="00F8613A" w:rsidRDefault="00F8613A" w:rsidP="00062FE6">
            <w:pPr>
              <w:jc w:val="center"/>
            </w:pPr>
            <w:r>
              <w:t>S.E.</w:t>
            </w:r>
          </w:p>
        </w:tc>
        <w:tc>
          <w:tcPr>
            <w:tcW w:w="992" w:type="dxa"/>
          </w:tcPr>
          <w:p w14:paraId="7D461271" w14:textId="77777777" w:rsidR="00F8613A" w:rsidRDefault="00F8613A" w:rsidP="00062FE6">
            <w:pPr>
              <w:jc w:val="center"/>
            </w:pPr>
            <w:r>
              <w:t>-</w:t>
            </w:r>
          </w:p>
        </w:tc>
        <w:tc>
          <w:tcPr>
            <w:tcW w:w="1276" w:type="dxa"/>
          </w:tcPr>
          <w:p w14:paraId="043E8013" w14:textId="77777777" w:rsidR="00F8613A" w:rsidRDefault="00F8613A" w:rsidP="00062FE6">
            <w:pPr>
              <w:jc w:val="center"/>
            </w:pPr>
            <w:r>
              <w:t>0.258</w:t>
            </w:r>
          </w:p>
        </w:tc>
        <w:tc>
          <w:tcPr>
            <w:tcW w:w="1276" w:type="dxa"/>
          </w:tcPr>
          <w:p w14:paraId="6CC418AA" w14:textId="77777777" w:rsidR="00F8613A" w:rsidRDefault="00F8613A" w:rsidP="00062FE6">
            <w:pPr>
              <w:jc w:val="center"/>
            </w:pPr>
            <w:r>
              <w:t>-</w:t>
            </w:r>
          </w:p>
        </w:tc>
        <w:tc>
          <w:tcPr>
            <w:tcW w:w="1275" w:type="dxa"/>
          </w:tcPr>
          <w:p w14:paraId="39F321B4" w14:textId="77777777" w:rsidR="00F8613A" w:rsidRDefault="00F8613A" w:rsidP="00062FE6">
            <w:pPr>
              <w:jc w:val="center"/>
            </w:pPr>
            <w:r>
              <w:t>-</w:t>
            </w:r>
          </w:p>
        </w:tc>
        <w:tc>
          <w:tcPr>
            <w:tcW w:w="1276" w:type="dxa"/>
          </w:tcPr>
          <w:p w14:paraId="3F60B841" w14:textId="77777777" w:rsidR="00F8613A" w:rsidRDefault="00F8613A" w:rsidP="00062FE6">
            <w:pPr>
              <w:jc w:val="center"/>
            </w:pPr>
            <w:r>
              <w:t>57.536</w:t>
            </w:r>
          </w:p>
        </w:tc>
        <w:tc>
          <w:tcPr>
            <w:tcW w:w="1276" w:type="dxa"/>
          </w:tcPr>
          <w:p w14:paraId="7C89627D" w14:textId="77777777" w:rsidR="00F8613A" w:rsidRDefault="00F8613A" w:rsidP="00062FE6">
            <w:pPr>
              <w:jc w:val="center"/>
            </w:pPr>
            <w:r>
              <w:t>-</w:t>
            </w:r>
          </w:p>
        </w:tc>
        <w:tc>
          <w:tcPr>
            <w:tcW w:w="1275" w:type="dxa"/>
          </w:tcPr>
          <w:p w14:paraId="3D943D30" w14:textId="77777777" w:rsidR="00F8613A" w:rsidRDefault="00F8613A" w:rsidP="00062FE6">
            <w:pPr>
              <w:jc w:val="center"/>
            </w:pPr>
            <w:r>
              <w:t>-</w:t>
            </w:r>
          </w:p>
        </w:tc>
        <w:tc>
          <w:tcPr>
            <w:tcW w:w="1276" w:type="dxa"/>
          </w:tcPr>
          <w:p w14:paraId="7AFC23F0" w14:textId="77777777" w:rsidR="00F8613A" w:rsidRDefault="00F8613A" w:rsidP="00062FE6">
            <w:pPr>
              <w:jc w:val="center"/>
            </w:pPr>
            <w:r>
              <w:rPr>
                <w:rStyle w:val="numbercell"/>
              </w:rPr>
              <w:t>5.077</w:t>
            </w:r>
          </w:p>
        </w:tc>
        <w:tc>
          <w:tcPr>
            <w:tcW w:w="1276" w:type="dxa"/>
          </w:tcPr>
          <w:p w14:paraId="35FBB5A9" w14:textId="77777777" w:rsidR="00F8613A" w:rsidRDefault="00F8613A" w:rsidP="00062FE6">
            <w:pPr>
              <w:jc w:val="center"/>
            </w:pPr>
            <w:r>
              <w:t>-</w:t>
            </w:r>
          </w:p>
        </w:tc>
      </w:tr>
      <w:tr w:rsidR="00F8613A" w14:paraId="706FBB67" w14:textId="77777777" w:rsidTr="00F8613A">
        <w:tc>
          <w:tcPr>
            <w:tcW w:w="709" w:type="dxa"/>
            <w:vMerge/>
            <w:vAlign w:val="center"/>
          </w:tcPr>
          <w:p w14:paraId="617A6CC8" w14:textId="77777777" w:rsidR="00F8613A" w:rsidRDefault="00F8613A" w:rsidP="00062FE6">
            <w:pPr>
              <w:jc w:val="center"/>
            </w:pPr>
          </w:p>
        </w:tc>
        <w:tc>
          <w:tcPr>
            <w:tcW w:w="1134" w:type="dxa"/>
            <w:vMerge/>
            <w:vAlign w:val="center"/>
          </w:tcPr>
          <w:p w14:paraId="30AC2739" w14:textId="77777777" w:rsidR="00F8613A" w:rsidRDefault="00F8613A" w:rsidP="00062FE6">
            <w:pPr>
              <w:jc w:val="center"/>
            </w:pPr>
          </w:p>
        </w:tc>
        <w:tc>
          <w:tcPr>
            <w:tcW w:w="709" w:type="dxa"/>
          </w:tcPr>
          <w:p w14:paraId="57698521" w14:textId="77777777" w:rsidR="00F8613A" w:rsidRDefault="00F8613A" w:rsidP="00062FE6">
            <w:pPr>
              <w:jc w:val="center"/>
            </w:pPr>
            <w:r>
              <w:t>n</w:t>
            </w:r>
          </w:p>
        </w:tc>
        <w:tc>
          <w:tcPr>
            <w:tcW w:w="992" w:type="dxa"/>
          </w:tcPr>
          <w:p w14:paraId="06253183" w14:textId="77777777" w:rsidR="00F8613A" w:rsidRDefault="00F8613A" w:rsidP="00062FE6">
            <w:pPr>
              <w:jc w:val="center"/>
            </w:pPr>
            <w:r>
              <w:t>0</w:t>
            </w:r>
          </w:p>
        </w:tc>
        <w:tc>
          <w:tcPr>
            <w:tcW w:w="1276" w:type="dxa"/>
          </w:tcPr>
          <w:p w14:paraId="5BE91EFE" w14:textId="77777777" w:rsidR="00F8613A" w:rsidRDefault="00F8613A" w:rsidP="00062FE6">
            <w:pPr>
              <w:jc w:val="center"/>
            </w:pPr>
            <w:r>
              <w:t>3</w:t>
            </w:r>
          </w:p>
        </w:tc>
        <w:tc>
          <w:tcPr>
            <w:tcW w:w="1276" w:type="dxa"/>
          </w:tcPr>
          <w:p w14:paraId="1956DD27" w14:textId="77777777" w:rsidR="00F8613A" w:rsidRDefault="00F8613A" w:rsidP="00062FE6">
            <w:pPr>
              <w:jc w:val="center"/>
            </w:pPr>
            <w:r>
              <w:t>1</w:t>
            </w:r>
          </w:p>
        </w:tc>
        <w:tc>
          <w:tcPr>
            <w:tcW w:w="1275" w:type="dxa"/>
          </w:tcPr>
          <w:p w14:paraId="346EE3B5" w14:textId="77777777" w:rsidR="00F8613A" w:rsidRDefault="00F8613A" w:rsidP="00062FE6">
            <w:pPr>
              <w:jc w:val="center"/>
            </w:pPr>
            <w:r>
              <w:t>0</w:t>
            </w:r>
          </w:p>
        </w:tc>
        <w:tc>
          <w:tcPr>
            <w:tcW w:w="1276" w:type="dxa"/>
          </w:tcPr>
          <w:p w14:paraId="1D22559F" w14:textId="77777777" w:rsidR="00F8613A" w:rsidRDefault="00F8613A" w:rsidP="00062FE6">
            <w:pPr>
              <w:jc w:val="center"/>
            </w:pPr>
            <w:r>
              <w:t>3</w:t>
            </w:r>
          </w:p>
        </w:tc>
        <w:tc>
          <w:tcPr>
            <w:tcW w:w="1276" w:type="dxa"/>
          </w:tcPr>
          <w:p w14:paraId="493B7773" w14:textId="77777777" w:rsidR="00F8613A" w:rsidRDefault="00F8613A" w:rsidP="00062FE6">
            <w:pPr>
              <w:jc w:val="center"/>
            </w:pPr>
            <w:r>
              <w:t>1</w:t>
            </w:r>
          </w:p>
        </w:tc>
        <w:tc>
          <w:tcPr>
            <w:tcW w:w="1275" w:type="dxa"/>
          </w:tcPr>
          <w:p w14:paraId="09624395" w14:textId="77777777" w:rsidR="00F8613A" w:rsidRDefault="00F8613A" w:rsidP="00062FE6">
            <w:pPr>
              <w:jc w:val="center"/>
            </w:pPr>
            <w:r>
              <w:t>0</w:t>
            </w:r>
          </w:p>
        </w:tc>
        <w:tc>
          <w:tcPr>
            <w:tcW w:w="1276" w:type="dxa"/>
          </w:tcPr>
          <w:p w14:paraId="19C76593" w14:textId="77777777" w:rsidR="00F8613A" w:rsidRDefault="00F8613A" w:rsidP="00062FE6">
            <w:pPr>
              <w:jc w:val="center"/>
            </w:pPr>
            <w:r>
              <w:t>3</w:t>
            </w:r>
          </w:p>
        </w:tc>
        <w:tc>
          <w:tcPr>
            <w:tcW w:w="1276" w:type="dxa"/>
          </w:tcPr>
          <w:p w14:paraId="119085F5" w14:textId="77777777" w:rsidR="00F8613A" w:rsidRDefault="00F8613A" w:rsidP="00062FE6">
            <w:pPr>
              <w:jc w:val="center"/>
            </w:pPr>
            <w:r>
              <w:t>1</w:t>
            </w:r>
          </w:p>
        </w:tc>
      </w:tr>
      <w:tr w:rsidR="00F8613A" w14:paraId="3BEFDCC3" w14:textId="77777777" w:rsidTr="00F8613A">
        <w:tc>
          <w:tcPr>
            <w:tcW w:w="1843" w:type="dxa"/>
            <w:gridSpan w:val="2"/>
            <w:vAlign w:val="center"/>
          </w:tcPr>
          <w:p w14:paraId="09754F7D" w14:textId="77777777" w:rsidR="00F8613A" w:rsidRDefault="00F8613A" w:rsidP="00062FE6">
            <w:r>
              <w:t>Recombination rate</w:t>
            </w:r>
          </w:p>
        </w:tc>
        <w:tc>
          <w:tcPr>
            <w:tcW w:w="709" w:type="dxa"/>
          </w:tcPr>
          <w:p w14:paraId="747725A1" w14:textId="77777777" w:rsidR="00F8613A" w:rsidRPr="00A96C5E" w:rsidRDefault="00F8613A" w:rsidP="00062FE6">
            <w:pPr>
              <w:jc w:val="center"/>
              <w:rPr>
                <w:rFonts w:ascii="Calibri" w:eastAsia="Calibri" w:hAnsi="Calibri" w:cs="Times New Roman"/>
              </w:rPr>
            </w:pPr>
          </w:p>
        </w:tc>
        <w:tc>
          <w:tcPr>
            <w:tcW w:w="992" w:type="dxa"/>
          </w:tcPr>
          <w:p w14:paraId="19EB8CAC" w14:textId="77777777" w:rsidR="00F8613A" w:rsidRDefault="00F8613A" w:rsidP="00062FE6">
            <w:pPr>
              <w:jc w:val="center"/>
            </w:pPr>
          </w:p>
        </w:tc>
        <w:tc>
          <w:tcPr>
            <w:tcW w:w="1276" w:type="dxa"/>
          </w:tcPr>
          <w:p w14:paraId="7C806DA2" w14:textId="77777777" w:rsidR="00F8613A" w:rsidRDefault="00F8613A" w:rsidP="00062FE6">
            <w:pPr>
              <w:jc w:val="center"/>
            </w:pPr>
          </w:p>
        </w:tc>
        <w:tc>
          <w:tcPr>
            <w:tcW w:w="1276" w:type="dxa"/>
          </w:tcPr>
          <w:p w14:paraId="65FAE72C" w14:textId="77777777" w:rsidR="00F8613A" w:rsidRDefault="00F8613A" w:rsidP="00062FE6">
            <w:pPr>
              <w:jc w:val="center"/>
            </w:pPr>
          </w:p>
        </w:tc>
        <w:tc>
          <w:tcPr>
            <w:tcW w:w="1275" w:type="dxa"/>
          </w:tcPr>
          <w:p w14:paraId="65835E9F" w14:textId="77777777" w:rsidR="00F8613A" w:rsidRDefault="00F8613A" w:rsidP="00062FE6">
            <w:pPr>
              <w:jc w:val="center"/>
            </w:pPr>
          </w:p>
        </w:tc>
        <w:tc>
          <w:tcPr>
            <w:tcW w:w="1276" w:type="dxa"/>
          </w:tcPr>
          <w:p w14:paraId="7BD1D938" w14:textId="77777777" w:rsidR="00F8613A" w:rsidRDefault="00F8613A" w:rsidP="00062FE6">
            <w:pPr>
              <w:jc w:val="center"/>
              <w:rPr>
                <w:rStyle w:val="numbercell"/>
              </w:rPr>
            </w:pPr>
          </w:p>
        </w:tc>
        <w:tc>
          <w:tcPr>
            <w:tcW w:w="1276" w:type="dxa"/>
          </w:tcPr>
          <w:p w14:paraId="3C8722EB" w14:textId="77777777" w:rsidR="00F8613A" w:rsidRDefault="00F8613A" w:rsidP="00062FE6">
            <w:pPr>
              <w:jc w:val="center"/>
              <w:rPr>
                <w:rStyle w:val="numbercell"/>
              </w:rPr>
            </w:pPr>
          </w:p>
        </w:tc>
        <w:tc>
          <w:tcPr>
            <w:tcW w:w="1275" w:type="dxa"/>
          </w:tcPr>
          <w:p w14:paraId="275368AA" w14:textId="77777777" w:rsidR="00F8613A" w:rsidRDefault="00F8613A" w:rsidP="00062FE6">
            <w:pPr>
              <w:jc w:val="center"/>
              <w:rPr>
                <w:rStyle w:val="numbercell"/>
              </w:rPr>
            </w:pPr>
          </w:p>
        </w:tc>
        <w:tc>
          <w:tcPr>
            <w:tcW w:w="1276" w:type="dxa"/>
          </w:tcPr>
          <w:p w14:paraId="45E30CB0" w14:textId="77777777" w:rsidR="00F8613A" w:rsidRDefault="00F8613A" w:rsidP="00062FE6">
            <w:pPr>
              <w:jc w:val="center"/>
              <w:rPr>
                <w:rStyle w:val="numbercell"/>
              </w:rPr>
            </w:pPr>
          </w:p>
        </w:tc>
        <w:tc>
          <w:tcPr>
            <w:tcW w:w="1276" w:type="dxa"/>
          </w:tcPr>
          <w:p w14:paraId="326A87FE" w14:textId="77777777" w:rsidR="00F8613A" w:rsidRDefault="00F8613A" w:rsidP="00062FE6">
            <w:pPr>
              <w:jc w:val="center"/>
              <w:rPr>
                <w:rStyle w:val="numbercell"/>
              </w:rPr>
            </w:pPr>
          </w:p>
        </w:tc>
      </w:tr>
      <w:tr w:rsidR="00F8613A" w14:paraId="313DC3D5" w14:textId="77777777" w:rsidTr="00F8613A">
        <w:tc>
          <w:tcPr>
            <w:tcW w:w="709" w:type="dxa"/>
            <w:vMerge w:val="restart"/>
            <w:vAlign w:val="center"/>
          </w:tcPr>
          <w:p w14:paraId="7BF4F53C" w14:textId="77777777" w:rsidR="00F8613A" w:rsidRDefault="00F8613A" w:rsidP="00062FE6">
            <w:pPr>
              <w:jc w:val="center"/>
            </w:pPr>
          </w:p>
        </w:tc>
        <w:tc>
          <w:tcPr>
            <w:tcW w:w="1134" w:type="dxa"/>
            <w:vMerge w:val="restart"/>
            <w:vAlign w:val="center"/>
          </w:tcPr>
          <w:p w14:paraId="7F70FB2D" w14:textId="77777777" w:rsidR="00F8613A" w:rsidRDefault="00F8613A" w:rsidP="00062FE6">
            <w:r>
              <w:t>Low</w:t>
            </w:r>
          </w:p>
        </w:tc>
        <w:tc>
          <w:tcPr>
            <w:tcW w:w="709" w:type="dxa"/>
          </w:tcPr>
          <w:p w14:paraId="2C60DB45" w14:textId="77777777" w:rsidR="00F8613A" w:rsidRDefault="0058631F"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AC8AB87" w14:textId="77777777" w:rsidR="00F8613A" w:rsidRDefault="00F8613A" w:rsidP="00062FE6">
            <w:pPr>
              <w:jc w:val="center"/>
            </w:pPr>
            <w:r>
              <w:t>10.349</w:t>
            </w:r>
          </w:p>
        </w:tc>
        <w:tc>
          <w:tcPr>
            <w:tcW w:w="1276" w:type="dxa"/>
          </w:tcPr>
          <w:p w14:paraId="1F691C22" w14:textId="77777777" w:rsidR="00F8613A" w:rsidRDefault="00F8613A" w:rsidP="00062FE6">
            <w:pPr>
              <w:jc w:val="center"/>
            </w:pPr>
            <w:r>
              <w:t>0.664</w:t>
            </w:r>
          </w:p>
        </w:tc>
        <w:tc>
          <w:tcPr>
            <w:tcW w:w="1276" w:type="dxa"/>
          </w:tcPr>
          <w:p w14:paraId="1E68FFC6" w14:textId="77777777" w:rsidR="00F8613A" w:rsidRDefault="00F8613A" w:rsidP="00062FE6">
            <w:pPr>
              <w:jc w:val="center"/>
            </w:pPr>
            <w:r>
              <w:t>1.543</w:t>
            </w:r>
          </w:p>
        </w:tc>
        <w:tc>
          <w:tcPr>
            <w:tcW w:w="1275" w:type="dxa"/>
          </w:tcPr>
          <w:p w14:paraId="3D2903FB" w14:textId="77777777" w:rsidR="00F8613A" w:rsidRDefault="00F8613A" w:rsidP="00062FE6">
            <w:pPr>
              <w:jc w:val="center"/>
            </w:pPr>
            <w:r>
              <w:t>0.822</w:t>
            </w:r>
          </w:p>
        </w:tc>
        <w:tc>
          <w:tcPr>
            <w:tcW w:w="1276" w:type="dxa"/>
          </w:tcPr>
          <w:p w14:paraId="698A7EBC" w14:textId="77777777" w:rsidR="00F8613A" w:rsidRDefault="00F8613A" w:rsidP="00062FE6">
            <w:pPr>
              <w:jc w:val="center"/>
            </w:pPr>
            <w:r>
              <w:rPr>
                <w:rStyle w:val="numbercell"/>
              </w:rPr>
              <w:t>4.151</w:t>
            </w:r>
          </w:p>
        </w:tc>
        <w:tc>
          <w:tcPr>
            <w:tcW w:w="1276" w:type="dxa"/>
          </w:tcPr>
          <w:p w14:paraId="012CE83D" w14:textId="77777777" w:rsidR="00F8613A" w:rsidRDefault="00F8613A" w:rsidP="00062FE6">
            <w:pPr>
              <w:jc w:val="center"/>
            </w:pPr>
            <w:r>
              <w:rPr>
                <w:rStyle w:val="numbercell"/>
              </w:rPr>
              <w:t>1.595</w:t>
            </w:r>
          </w:p>
        </w:tc>
        <w:tc>
          <w:tcPr>
            <w:tcW w:w="1275" w:type="dxa"/>
          </w:tcPr>
          <w:p w14:paraId="32D61BE4" w14:textId="77777777" w:rsidR="00F8613A" w:rsidRDefault="00F8613A" w:rsidP="00062FE6">
            <w:pPr>
              <w:jc w:val="center"/>
            </w:pPr>
            <w:r>
              <w:rPr>
                <w:rStyle w:val="numbercell"/>
              </w:rPr>
              <w:t>0.066</w:t>
            </w:r>
          </w:p>
        </w:tc>
        <w:tc>
          <w:tcPr>
            <w:tcW w:w="1276" w:type="dxa"/>
          </w:tcPr>
          <w:p w14:paraId="5AF8C85A" w14:textId="77777777" w:rsidR="00F8613A" w:rsidRDefault="00F8613A" w:rsidP="00062FE6">
            <w:pPr>
              <w:jc w:val="center"/>
            </w:pPr>
            <w:r>
              <w:rPr>
                <w:rStyle w:val="numbercell"/>
              </w:rPr>
              <w:t>-0.452</w:t>
            </w:r>
          </w:p>
        </w:tc>
        <w:tc>
          <w:tcPr>
            <w:tcW w:w="1276" w:type="dxa"/>
          </w:tcPr>
          <w:p w14:paraId="152B17D3" w14:textId="77777777" w:rsidR="00F8613A" w:rsidRDefault="00F8613A" w:rsidP="00062FE6">
            <w:pPr>
              <w:jc w:val="center"/>
            </w:pPr>
            <w:r>
              <w:rPr>
                <w:rStyle w:val="numbercell"/>
              </w:rPr>
              <w:t>0.006</w:t>
            </w:r>
          </w:p>
        </w:tc>
      </w:tr>
      <w:tr w:rsidR="00F8613A" w14:paraId="7FDFC964" w14:textId="77777777" w:rsidTr="00F8613A">
        <w:tc>
          <w:tcPr>
            <w:tcW w:w="709" w:type="dxa"/>
            <w:vMerge/>
            <w:vAlign w:val="center"/>
          </w:tcPr>
          <w:p w14:paraId="298E957A" w14:textId="77777777" w:rsidR="00F8613A" w:rsidRDefault="00F8613A" w:rsidP="00062FE6">
            <w:pPr>
              <w:jc w:val="center"/>
            </w:pPr>
          </w:p>
        </w:tc>
        <w:tc>
          <w:tcPr>
            <w:tcW w:w="1134" w:type="dxa"/>
            <w:vMerge/>
            <w:vAlign w:val="center"/>
          </w:tcPr>
          <w:p w14:paraId="5E092DA7" w14:textId="77777777" w:rsidR="00F8613A" w:rsidRDefault="00F8613A" w:rsidP="00062FE6"/>
        </w:tc>
        <w:tc>
          <w:tcPr>
            <w:tcW w:w="709" w:type="dxa"/>
          </w:tcPr>
          <w:p w14:paraId="212952AF" w14:textId="77777777" w:rsidR="00F8613A" w:rsidRDefault="00F8613A" w:rsidP="00062FE6">
            <w:pPr>
              <w:jc w:val="center"/>
            </w:pPr>
            <w:r>
              <w:t>S.E.</w:t>
            </w:r>
          </w:p>
        </w:tc>
        <w:tc>
          <w:tcPr>
            <w:tcW w:w="992" w:type="dxa"/>
          </w:tcPr>
          <w:p w14:paraId="4955D672" w14:textId="77777777" w:rsidR="00F8613A" w:rsidRDefault="00F8613A" w:rsidP="00062FE6">
            <w:pPr>
              <w:jc w:val="center"/>
            </w:pPr>
            <w:r>
              <w:t>0.197</w:t>
            </w:r>
          </w:p>
        </w:tc>
        <w:tc>
          <w:tcPr>
            <w:tcW w:w="1276" w:type="dxa"/>
          </w:tcPr>
          <w:p w14:paraId="7D10A934" w14:textId="77777777" w:rsidR="00F8613A" w:rsidRDefault="00F8613A" w:rsidP="00062FE6">
            <w:pPr>
              <w:jc w:val="center"/>
            </w:pPr>
            <w:r>
              <w:t>0.066</w:t>
            </w:r>
          </w:p>
        </w:tc>
        <w:tc>
          <w:tcPr>
            <w:tcW w:w="1276" w:type="dxa"/>
          </w:tcPr>
          <w:p w14:paraId="03382F46" w14:textId="77777777" w:rsidR="00F8613A" w:rsidRDefault="00F8613A" w:rsidP="00062FE6">
            <w:pPr>
              <w:jc w:val="center"/>
            </w:pPr>
            <w:r>
              <w:t>0.101</w:t>
            </w:r>
          </w:p>
        </w:tc>
        <w:tc>
          <w:tcPr>
            <w:tcW w:w="1275" w:type="dxa"/>
          </w:tcPr>
          <w:p w14:paraId="1D7A3BD1" w14:textId="77777777" w:rsidR="00F8613A" w:rsidRDefault="00F8613A" w:rsidP="00062FE6">
            <w:pPr>
              <w:jc w:val="center"/>
            </w:pPr>
            <w:r>
              <w:t>0.063</w:t>
            </w:r>
          </w:p>
        </w:tc>
        <w:tc>
          <w:tcPr>
            <w:tcW w:w="1276" w:type="dxa"/>
          </w:tcPr>
          <w:p w14:paraId="75557AEB" w14:textId="77777777" w:rsidR="00F8613A" w:rsidRDefault="00F8613A" w:rsidP="00062FE6">
            <w:pPr>
              <w:jc w:val="center"/>
            </w:pPr>
            <w:r>
              <w:rPr>
                <w:rStyle w:val="numbercell"/>
              </w:rPr>
              <w:t>3.080</w:t>
            </w:r>
          </w:p>
        </w:tc>
        <w:tc>
          <w:tcPr>
            <w:tcW w:w="1276" w:type="dxa"/>
          </w:tcPr>
          <w:p w14:paraId="6B5990D7" w14:textId="77777777" w:rsidR="00F8613A" w:rsidRDefault="00F8613A" w:rsidP="00062FE6">
            <w:pPr>
              <w:jc w:val="center"/>
            </w:pPr>
            <w:r>
              <w:rPr>
                <w:rStyle w:val="numbercell"/>
              </w:rPr>
              <w:t>0.026</w:t>
            </w:r>
          </w:p>
        </w:tc>
        <w:tc>
          <w:tcPr>
            <w:tcW w:w="1275" w:type="dxa"/>
          </w:tcPr>
          <w:p w14:paraId="66167187" w14:textId="77777777" w:rsidR="00F8613A" w:rsidRDefault="00F8613A" w:rsidP="00062FE6">
            <w:pPr>
              <w:jc w:val="center"/>
            </w:pPr>
            <w:r>
              <w:rPr>
                <w:rStyle w:val="numbercell"/>
              </w:rPr>
              <w:t>0.013</w:t>
            </w:r>
          </w:p>
        </w:tc>
        <w:tc>
          <w:tcPr>
            <w:tcW w:w="1276" w:type="dxa"/>
          </w:tcPr>
          <w:p w14:paraId="060E37C4" w14:textId="77777777" w:rsidR="00F8613A" w:rsidRDefault="00F8613A" w:rsidP="00062FE6">
            <w:pPr>
              <w:jc w:val="center"/>
            </w:pPr>
            <w:r>
              <w:rPr>
                <w:rStyle w:val="numbercell"/>
              </w:rPr>
              <w:t>0.371</w:t>
            </w:r>
          </w:p>
        </w:tc>
        <w:tc>
          <w:tcPr>
            <w:tcW w:w="1276" w:type="dxa"/>
          </w:tcPr>
          <w:p w14:paraId="6A7E0702" w14:textId="77777777" w:rsidR="00F8613A" w:rsidRDefault="00F8613A" w:rsidP="00062FE6">
            <w:pPr>
              <w:jc w:val="center"/>
            </w:pPr>
            <w:r>
              <w:rPr>
                <w:rStyle w:val="numbercell"/>
              </w:rPr>
              <w:t>0.003</w:t>
            </w:r>
          </w:p>
        </w:tc>
      </w:tr>
      <w:tr w:rsidR="00F8613A" w14:paraId="7047C427" w14:textId="77777777" w:rsidTr="00F8613A">
        <w:tc>
          <w:tcPr>
            <w:tcW w:w="709" w:type="dxa"/>
            <w:vMerge/>
            <w:vAlign w:val="center"/>
          </w:tcPr>
          <w:p w14:paraId="473DF039" w14:textId="77777777" w:rsidR="00F8613A" w:rsidRDefault="00F8613A" w:rsidP="00062FE6">
            <w:pPr>
              <w:jc w:val="center"/>
            </w:pPr>
          </w:p>
        </w:tc>
        <w:tc>
          <w:tcPr>
            <w:tcW w:w="1134" w:type="dxa"/>
            <w:vMerge/>
            <w:vAlign w:val="center"/>
          </w:tcPr>
          <w:p w14:paraId="2E358DF4" w14:textId="77777777" w:rsidR="00F8613A" w:rsidRDefault="00F8613A" w:rsidP="00062FE6"/>
        </w:tc>
        <w:tc>
          <w:tcPr>
            <w:tcW w:w="709" w:type="dxa"/>
          </w:tcPr>
          <w:p w14:paraId="57939BE9" w14:textId="77777777" w:rsidR="00F8613A" w:rsidRDefault="00F8613A" w:rsidP="00062FE6">
            <w:pPr>
              <w:jc w:val="center"/>
            </w:pPr>
            <w:r>
              <w:t>n</w:t>
            </w:r>
          </w:p>
        </w:tc>
        <w:tc>
          <w:tcPr>
            <w:tcW w:w="992" w:type="dxa"/>
          </w:tcPr>
          <w:p w14:paraId="54D1246B" w14:textId="77777777" w:rsidR="00F8613A" w:rsidRDefault="00F8613A" w:rsidP="00062FE6">
            <w:pPr>
              <w:jc w:val="center"/>
            </w:pPr>
            <w:r>
              <w:t>267</w:t>
            </w:r>
          </w:p>
        </w:tc>
        <w:tc>
          <w:tcPr>
            <w:tcW w:w="1276" w:type="dxa"/>
          </w:tcPr>
          <w:p w14:paraId="766EF07D" w14:textId="77777777" w:rsidR="00F8613A" w:rsidRDefault="00F8613A" w:rsidP="00062FE6">
            <w:pPr>
              <w:jc w:val="center"/>
            </w:pPr>
            <w:r>
              <w:t>46</w:t>
            </w:r>
          </w:p>
        </w:tc>
        <w:tc>
          <w:tcPr>
            <w:tcW w:w="1276" w:type="dxa"/>
          </w:tcPr>
          <w:p w14:paraId="190CE087" w14:textId="77777777" w:rsidR="00F8613A" w:rsidRDefault="00F8613A" w:rsidP="00062FE6">
            <w:pPr>
              <w:jc w:val="center"/>
            </w:pPr>
            <w:r>
              <w:t>234</w:t>
            </w:r>
          </w:p>
        </w:tc>
        <w:tc>
          <w:tcPr>
            <w:tcW w:w="1275" w:type="dxa"/>
          </w:tcPr>
          <w:p w14:paraId="1E0E4AED" w14:textId="77777777" w:rsidR="00F8613A" w:rsidRDefault="00F8613A" w:rsidP="00062FE6">
            <w:pPr>
              <w:jc w:val="center"/>
            </w:pPr>
            <w:r>
              <w:rPr>
                <w:rStyle w:val="numbercell"/>
              </w:rPr>
              <w:t>267</w:t>
            </w:r>
          </w:p>
        </w:tc>
        <w:tc>
          <w:tcPr>
            <w:tcW w:w="1276" w:type="dxa"/>
          </w:tcPr>
          <w:p w14:paraId="255D1C33" w14:textId="77777777" w:rsidR="00F8613A" w:rsidRDefault="00F8613A" w:rsidP="00062FE6">
            <w:pPr>
              <w:jc w:val="center"/>
            </w:pPr>
            <w:r>
              <w:t>46</w:t>
            </w:r>
          </w:p>
        </w:tc>
        <w:tc>
          <w:tcPr>
            <w:tcW w:w="1276" w:type="dxa"/>
          </w:tcPr>
          <w:p w14:paraId="000F898D" w14:textId="77777777" w:rsidR="00F8613A" w:rsidRDefault="00F8613A" w:rsidP="00062FE6">
            <w:pPr>
              <w:jc w:val="center"/>
            </w:pPr>
            <w:r>
              <w:t>234</w:t>
            </w:r>
          </w:p>
        </w:tc>
        <w:tc>
          <w:tcPr>
            <w:tcW w:w="1275" w:type="dxa"/>
          </w:tcPr>
          <w:p w14:paraId="6F1CA276" w14:textId="77777777" w:rsidR="00F8613A" w:rsidRDefault="00F8613A" w:rsidP="00062FE6">
            <w:pPr>
              <w:jc w:val="center"/>
            </w:pPr>
            <w:r>
              <w:t>267</w:t>
            </w:r>
          </w:p>
        </w:tc>
        <w:tc>
          <w:tcPr>
            <w:tcW w:w="1276" w:type="dxa"/>
          </w:tcPr>
          <w:p w14:paraId="38918A92" w14:textId="77777777" w:rsidR="00F8613A" w:rsidRDefault="00F8613A" w:rsidP="00062FE6">
            <w:pPr>
              <w:jc w:val="center"/>
            </w:pPr>
            <w:r>
              <w:t>46</w:t>
            </w:r>
          </w:p>
        </w:tc>
        <w:tc>
          <w:tcPr>
            <w:tcW w:w="1276" w:type="dxa"/>
          </w:tcPr>
          <w:p w14:paraId="427DD456" w14:textId="77777777" w:rsidR="00F8613A" w:rsidRDefault="00F8613A" w:rsidP="00062FE6">
            <w:pPr>
              <w:jc w:val="center"/>
            </w:pPr>
            <w:r>
              <w:t>234</w:t>
            </w:r>
          </w:p>
        </w:tc>
      </w:tr>
      <w:tr w:rsidR="00F8613A" w14:paraId="6B4F660D" w14:textId="77777777" w:rsidTr="00F8613A">
        <w:tc>
          <w:tcPr>
            <w:tcW w:w="709" w:type="dxa"/>
            <w:vMerge/>
            <w:vAlign w:val="center"/>
          </w:tcPr>
          <w:p w14:paraId="0C3CEF00" w14:textId="77777777" w:rsidR="00F8613A" w:rsidRDefault="00F8613A" w:rsidP="00062FE6">
            <w:pPr>
              <w:jc w:val="center"/>
            </w:pPr>
          </w:p>
        </w:tc>
        <w:tc>
          <w:tcPr>
            <w:tcW w:w="1134" w:type="dxa"/>
            <w:vMerge w:val="restart"/>
            <w:vAlign w:val="center"/>
          </w:tcPr>
          <w:p w14:paraId="18A99CF5" w14:textId="77777777" w:rsidR="00F8613A" w:rsidRDefault="00F8613A" w:rsidP="00062FE6">
            <w:r>
              <w:t>Medium</w:t>
            </w:r>
          </w:p>
        </w:tc>
        <w:tc>
          <w:tcPr>
            <w:tcW w:w="709" w:type="dxa"/>
          </w:tcPr>
          <w:p w14:paraId="3DF72132" w14:textId="77777777" w:rsidR="00F8613A" w:rsidRDefault="0058631F"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CC14BDD" w14:textId="77777777" w:rsidR="00F8613A" w:rsidRDefault="00F8613A" w:rsidP="00062FE6">
            <w:pPr>
              <w:jc w:val="center"/>
            </w:pPr>
            <w:r>
              <w:t>11.452</w:t>
            </w:r>
          </w:p>
        </w:tc>
        <w:tc>
          <w:tcPr>
            <w:tcW w:w="1276" w:type="dxa"/>
          </w:tcPr>
          <w:p w14:paraId="2E8828D0" w14:textId="77777777" w:rsidR="00F8613A" w:rsidRDefault="00F8613A" w:rsidP="00062FE6">
            <w:pPr>
              <w:jc w:val="center"/>
            </w:pPr>
            <w:r>
              <w:t>1.372</w:t>
            </w:r>
          </w:p>
        </w:tc>
        <w:tc>
          <w:tcPr>
            <w:tcW w:w="1276" w:type="dxa"/>
          </w:tcPr>
          <w:p w14:paraId="38929100" w14:textId="77777777" w:rsidR="00F8613A" w:rsidRDefault="00F8613A" w:rsidP="00062FE6">
            <w:pPr>
              <w:jc w:val="center"/>
            </w:pPr>
            <w:r>
              <w:t>1.467</w:t>
            </w:r>
          </w:p>
        </w:tc>
        <w:tc>
          <w:tcPr>
            <w:tcW w:w="1275" w:type="dxa"/>
          </w:tcPr>
          <w:p w14:paraId="69D173E1" w14:textId="77777777" w:rsidR="00F8613A" w:rsidRDefault="00F8613A" w:rsidP="00062FE6">
            <w:pPr>
              <w:jc w:val="center"/>
            </w:pPr>
            <w:r>
              <w:rPr>
                <w:rStyle w:val="numbercell"/>
              </w:rPr>
              <w:t>0.898</w:t>
            </w:r>
          </w:p>
        </w:tc>
        <w:tc>
          <w:tcPr>
            <w:tcW w:w="1276" w:type="dxa"/>
          </w:tcPr>
          <w:p w14:paraId="23577880" w14:textId="77777777" w:rsidR="00F8613A" w:rsidRDefault="00F8613A" w:rsidP="00062FE6">
            <w:pPr>
              <w:jc w:val="center"/>
            </w:pPr>
            <w:r>
              <w:rPr>
                <w:rStyle w:val="numbercell"/>
              </w:rPr>
              <w:t>5.941</w:t>
            </w:r>
          </w:p>
        </w:tc>
        <w:tc>
          <w:tcPr>
            <w:tcW w:w="1276" w:type="dxa"/>
          </w:tcPr>
          <w:p w14:paraId="6DB68058" w14:textId="77777777" w:rsidR="00F8613A" w:rsidRDefault="00F8613A" w:rsidP="00062FE6">
            <w:pPr>
              <w:jc w:val="center"/>
            </w:pPr>
            <w:r>
              <w:rPr>
                <w:rStyle w:val="numbercell"/>
              </w:rPr>
              <w:t>3.412</w:t>
            </w:r>
          </w:p>
        </w:tc>
        <w:tc>
          <w:tcPr>
            <w:tcW w:w="1275" w:type="dxa"/>
          </w:tcPr>
          <w:p w14:paraId="0D669281" w14:textId="77777777" w:rsidR="00F8613A" w:rsidRDefault="00F8613A" w:rsidP="00062FE6">
            <w:pPr>
              <w:jc w:val="center"/>
            </w:pPr>
            <w:r>
              <w:rPr>
                <w:rStyle w:val="numbercell"/>
              </w:rPr>
              <w:t>0.068</w:t>
            </w:r>
          </w:p>
        </w:tc>
        <w:tc>
          <w:tcPr>
            <w:tcW w:w="1276" w:type="dxa"/>
          </w:tcPr>
          <w:p w14:paraId="330F0CF2" w14:textId="77777777" w:rsidR="00F8613A" w:rsidRDefault="00F8613A" w:rsidP="00062FE6">
            <w:pPr>
              <w:jc w:val="center"/>
            </w:pPr>
            <w:r>
              <w:rPr>
                <w:rStyle w:val="numbercell"/>
              </w:rPr>
              <w:t>-0.355</w:t>
            </w:r>
          </w:p>
        </w:tc>
        <w:tc>
          <w:tcPr>
            <w:tcW w:w="1276" w:type="dxa"/>
          </w:tcPr>
          <w:p w14:paraId="63706E96" w14:textId="77777777" w:rsidR="00F8613A" w:rsidRDefault="00F8613A" w:rsidP="00062FE6">
            <w:pPr>
              <w:jc w:val="center"/>
            </w:pPr>
            <w:r>
              <w:rPr>
                <w:rStyle w:val="numbercell"/>
              </w:rPr>
              <w:t>0.043</w:t>
            </w:r>
          </w:p>
        </w:tc>
      </w:tr>
      <w:tr w:rsidR="00F8613A" w14:paraId="5FC6CCC7" w14:textId="77777777" w:rsidTr="00F8613A">
        <w:tc>
          <w:tcPr>
            <w:tcW w:w="709" w:type="dxa"/>
            <w:vMerge/>
            <w:vAlign w:val="center"/>
          </w:tcPr>
          <w:p w14:paraId="600B00B3" w14:textId="77777777" w:rsidR="00F8613A" w:rsidRDefault="00F8613A" w:rsidP="00062FE6">
            <w:pPr>
              <w:jc w:val="center"/>
            </w:pPr>
          </w:p>
        </w:tc>
        <w:tc>
          <w:tcPr>
            <w:tcW w:w="1134" w:type="dxa"/>
            <w:vMerge/>
            <w:vAlign w:val="center"/>
          </w:tcPr>
          <w:p w14:paraId="2126B629" w14:textId="77777777" w:rsidR="00F8613A" w:rsidRDefault="00F8613A" w:rsidP="00062FE6"/>
        </w:tc>
        <w:tc>
          <w:tcPr>
            <w:tcW w:w="709" w:type="dxa"/>
          </w:tcPr>
          <w:p w14:paraId="65270248" w14:textId="77777777" w:rsidR="00F8613A" w:rsidRDefault="00F8613A" w:rsidP="00062FE6">
            <w:pPr>
              <w:jc w:val="center"/>
            </w:pPr>
            <w:r>
              <w:t>S.E.</w:t>
            </w:r>
          </w:p>
        </w:tc>
        <w:tc>
          <w:tcPr>
            <w:tcW w:w="992" w:type="dxa"/>
          </w:tcPr>
          <w:p w14:paraId="248F779F" w14:textId="77777777" w:rsidR="00F8613A" w:rsidRDefault="00F8613A" w:rsidP="00062FE6">
            <w:pPr>
              <w:jc w:val="center"/>
            </w:pPr>
            <w:r>
              <w:t>0.191</w:t>
            </w:r>
          </w:p>
        </w:tc>
        <w:tc>
          <w:tcPr>
            <w:tcW w:w="1276" w:type="dxa"/>
          </w:tcPr>
          <w:p w14:paraId="2EECE515" w14:textId="77777777" w:rsidR="00F8613A" w:rsidRDefault="00F8613A" w:rsidP="00062FE6">
            <w:pPr>
              <w:jc w:val="center"/>
            </w:pPr>
            <w:r>
              <w:t>0.289</w:t>
            </w:r>
          </w:p>
        </w:tc>
        <w:tc>
          <w:tcPr>
            <w:tcW w:w="1276" w:type="dxa"/>
          </w:tcPr>
          <w:p w14:paraId="511D13B2" w14:textId="77777777" w:rsidR="00F8613A" w:rsidRDefault="00F8613A" w:rsidP="00062FE6">
            <w:pPr>
              <w:jc w:val="center"/>
            </w:pPr>
            <w:r>
              <w:t>0.219</w:t>
            </w:r>
          </w:p>
        </w:tc>
        <w:tc>
          <w:tcPr>
            <w:tcW w:w="1275" w:type="dxa"/>
          </w:tcPr>
          <w:p w14:paraId="63896EED" w14:textId="77777777" w:rsidR="00F8613A" w:rsidRDefault="00F8613A" w:rsidP="00062FE6">
            <w:pPr>
              <w:jc w:val="center"/>
            </w:pPr>
            <w:r>
              <w:rPr>
                <w:rStyle w:val="numbercell"/>
              </w:rPr>
              <w:t>0.079</w:t>
            </w:r>
          </w:p>
        </w:tc>
        <w:tc>
          <w:tcPr>
            <w:tcW w:w="1276" w:type="dxa"/>
          </w:tcPr>
          <w:p w14:paraId="2A715D14" w14:textId="77777777" w:rsidR="00F8613A" w:rsidRDefault="00F8613A" w:rsidP="00062FE6">
            <w:pPr>
              <w:jc w:val="center"/>
            </w:pPr>
            <w:r>
              <w:rPr>
                <w:rStyle w:val="numbercell"/>
              </w:rPr>
              <w:t>5.297</w:t>
            </w:r>
          </w:p>
        </w:tc>
        <w:tc>
          <w:tcPr>
            <w:tcW w:w="1276" w:type="dxa"/>
          </w:tcPr>
          <w:p w14:paraId="5A0CA015" w14:textId="77777777" w:rsidR="00F8613A" w:rsidRDefault="00F8613A" w:rsidP="00062FE6">
            <w:pPr>
              <w:jc w:val="center"/>
            </w:pPr>
            <w:r>
              <w:rPr>
                <w:rStyle w:val="numbercell"/>
              </w:rPr>
              <w:t>0.408</w:t>
            </w:r>
          </w:p>
        </w:tc>
        <w:tc>
          <w:tcPr>
            <w:tcW w:w="1275" w:type="dxa"/>
          </w:tcPr>
          <w:p w14:paraId="31661AF9" w14:textId="77777777" w:rsidR="00F8613A" w:rsidRDefault="00F8613A" w:rsidP="00062FE6">
            <w:pPr>
              <w:jc w:val="center"/>
            </w:pPr>
            <w:r>
              <w:rPr>
                <w:rStyle w:val="numbercell"/>
              </w:rPr>
              <w:t>0.009</w:t>
            </w:r>
          </w:p>
        </w:tc>
        <w:tc>
          <w:tcPr>
            <w:tcW w:w="1276" w:type="dxa"/>
          </w:tcPr>
          <w:p w14:paraId="35259807" w14:textId="77777777" w:rsidR="00F8613A" w:rsidRDefault="00F8613A" w:rsidP="00062FE6">
            <w:pPr>
              <w:jc w:val="center"/>
            </w:pPr>
            <w:r>
              <w:rPr>
                <w:rStyle w:val="numbercell"/>
              </w:rPr>
              <w:t>0.357</w:t>
            </w:r>
          </w:p>
        </w:tc>
        <w:tc>
          <w:tcPr>
            <w:tcW w:w="1276" w:type="dxa"/>
          </w:tcPr>
          <w:p w14:paraId="7E4608A6" w14:textId="77777777" w:rsidR="00F8613A" w:rsidRDefault="00F8613A" w:rsidP="00062FE6">
            <w:pPr>
              <w:jc w:val="center"/>
            </w:pPr>
            <w:r>
              <w:rPr>
                <w:rStyle w:val="numbercell"/>
              </w:rPr>
              <w:t>0.011</w:t>
            </w:r>
          </w:p>
        </w:tc>
      </w:tr>
      <w:tr w:rsidR="00F8613A" w14:paraId="79FC5CC0" w14:textId="77777777" w:rsidTr="00F8613A">
        <w:tc>
          <w:tcPr>
            <w:tcW w:w="709" w:type="dxa"/>
            <w:vMerge/>
            <w:vAlign w:val="center"/>
          </w:tcPr>
          <w:p w14:paraId="68AACD86" w14:textId="77777777" w:rsidR="00F8613A" w:rsidRDefault="00F8613A" w:rsidP="00062FE6">
            <w:pPr>
              <w:jc w:val="center"/>
            </w:pPr>
          </w:p>
        </w:tc>
        <w:tc>
          <w:tcPr>
            <w:tcW w:w="1134" w:type="dxa"/>
            <w:vMerge/>
            <w:vAlign w:val="center"/>
          </w:tcPr>
          <w:p w14:paraId="7B9B88B5" w14:textId="77777777" w:rsidR="00F8613A" w:rsidRDefault="00F8613A" w:rsidP="00062FE6"/>
        </w:tc>
        <w:tc>
          <w:tcPr>
            <w:tcW w:w="709" w:type="dxa"/>
          </w:tcPr>
          <w:p w14:paraId="18D891B3" w14:textId="77777777" w:rsidR="00F8613A" w:rsidRDefault="00F8613A" w:rsidP="00062FE6">
            <w:pPr>
              <w:jc w:val="center"/>
            </w:pPr>
            <w:r>
              <w:t>n</w:t>
            </w:r>
          </w:p>
        </w:tc>
        <w:tc>
          <w:tcPr>
            <w:tcW w:w="992" w:type="dxa"/>
          </w:tcPr>
          <w:p w14:paraId="475A42F0" w14:textId="77777777" w:rsidR="00F8613A" w:rsidRDefault="00F8613A" w:rsidP="00062FE6">
            <w:pPr>
              <w:jc w:val="center"/>
            </w:pPr>
            <w:r>
              <w:t>219</w:t>
            </w:r>
          </w:p>
        </w:tc>
        <w:tc>
          <w:tcPr>
            <w:tcW w:w="1276" w:type="dxa"/>
          </w:tcPr>
          <w:p w14:paraId="6CC6D2E4" w14:textId="77777777" w:rsidR="00F8613A" w:rsidRDefault="00F8613A" w:rsidP="00062FE6">
            <w:pPr>
              <w:jc w:val="center"/>
            </w:pPr>
            <w:r>
              <w:t>37</w:t>
            </w:r>
          </w:p>
        </w:tc>
        <w:tc>
          <w:tcPr>
            <w:tcW w:w="1276" w:type="dxa"/>
          </w:tcPr>
          <w:p w14:paraId="22956FA3" w14:textId="77777777" w:rsidR="00F8613A" w:rsidRDefault="00F8613A" w:rsidP="00062FE6">
            <w:pPr>
              <w:jc w:val="center"/>
            </w:pPr>
            <w:r>
              <w:t>2</w:t>
            </w:r>
          </w:p>
        </w:tc>
        <w:tc>
          <w:tcPr>
            <w:tcW w:w="1275" w:type="dxa"/>
          </w:tcPr>
          <w:p w14:paraId="59E88EF7" w14:textId="77777777" w:rsidR="00F8613A" w:rsidRDefault="00F8613A" w:rsidP="00062FE6">
            <w:pPr>
              <w:jc w:val="center"/>
            </w:pPr>
            <w:r>
              <w:t>219</w:t>
            </w:r>
          </w:p>
        </w:tc>
        <w:tc>
          <w:tcPr>
            <w:tcW w:w="1276" w:type="dxa"/>
          </w:tcPr>
          <w:p w14:paraId="49C16FE6" w14:textId="77777777" w:rsidR="00F8613A" w:rsidRDefault="00F8613A" w:rsidP="00062FE6">
            <w:pPr>
              <w:jc w:val="center"/>
            </w:pPr>
            <w:r>
              <w:t>37</w:t>
            </w:r>
          </w:p>
        </w:tc>
        <w:tc>
          <w:tcPr>
            <w:tcW w:w="1276" w:type="dxa"/>
          </w:tcPr>
          <w:p w14:paraId="1CEEA00D" w14:textId="77777777" w:rsidR="00F8613A" w:rsidRDefault="00F8613A" w:rsidP="00062FE6">
            <w:pPr>
              <w:jc w:val="center"/>
            </w:pPr>
            <w:r>
              <w:t>2</w:t>
            </w:r>
          </w:p>
        </w:tc>
        <w:tc>
          <w:tcPr>
            <w:tcW w:w="1275" w:type="dxa"/>
          </w:tcPr>
          <w:p w14:paraId="097ECFDE" w14:textId="77777777" w:rsidR="00F8613A" w:rsidRDefault="00F8613A" w:rsidP="00062FE6">
            <w:pPr>
              <w:jc w:val="center"/>
            </w:pPr>
            <w:r>
              <w:t>219</w:t>
            </w:r>
          </w:p>
        </w:tc>
        <w:tc>
          <w:tcPr>
            <w:tcW w:w="1276" w:type="dxa"/>
          </w:tcPr>
          <w:p w14:paraId="60F93384" w14:textId="77777777" w:rsidR="00F8613A" w:rsidRDefault="00F8613A" w:rsidP="00062FE6">
            <w:pPr>
              <w:jc w:val="center"/>
            </w:pPr>
            <w:r>
              <w:t>37</w:t>
            </w:r>
          </w:p>
        </w:tc>
        <w:tc>
          <w:tcPr>
            <w:tcW w:w="1276" w:type="dxa"/>
          </w:tcPr>
          <w:p w14:paraId="533A2DD0" w14:textId="77777777" w:rsidR="00F8613A" w:rsidRDefault="00F8613A" w:rsidP="00062FE6">
            <w:pPr>
              <w:jc w:val="center"/>
            </w:pPr>
            <w:r>
              <w:t>2</w:t>
            </w:r>
          </w:p>
        </w:tc>
      </w:tr>
      <w:tr w:rsidR="00F8613A" w14:paraId="2B359966" w14:textId="77777777" w:rsidTr="00F8613A">
        <w:tc>
          <w:tcPr>
            <w:tcW w:w="709" w:type="dxa"/>
            <w:vMerge/>
            <w:vAlign w:val="center"/>
          </w:tcPr>
          <w:p w14:paraId="617F29EF" w14:textId="77777777" w:rsidR="00F8613A" w:rsidRDefault="00F8613A" w:rsidP="00062FE6">
            <w:pPr>
              <w:jc w:val="center"/>
            </w:pPr>
          </w:p>
        </w:tc>
        <w:tc>
          <w:tcPr>
            <w:tcW w:w="1134" w:type="dxa"/>
            <w:vMerge w:val="restart"/>
            <w:vAlign w:val="center"/>
          </w:tcPr>
          <w:p w14:paraId="66789D26" w14:textId="77777777" w:rsidR="00F8613A" w:rsidRDefault="00F8613A" w:rsidP="00062FE6">
            <w:r>
              <w:t>High</w:t>
            </w:r>
          </w:p>
        </w:tc>
        <w:tc>
          <w:tcPr>
            <w:tcW w:w="709" w:type="dxa"/>
          </w:tcPr>
          <w:p w14:paraId="3C31A727" w14:textId="77777777" w:rsidR="00F8613A" w:rsidRDefault="0058631F"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7E64FAB" w14:textId="77777777" w:rsidR="00F8613A" w:rsidRDefault="00F8613A" w:rsidP="00062FE6">
            <w:pPr>
              <w:jc w:val="center"/>
            </w:pPr>
            <w:r>
              <w:t>13.658</w:t>
            </w:r>
          </w:p>
        </w:tc>
        <w:tc>
          <w:tcPr>
            <w:tcW w:w="1276" w:type="dxa"/>
          </w:tcPr>
          <w:p w14:paraId="398B3E6B" w14:textId="77777777" w:rsidR="00F8613A" w:rsidRDefault="00F8613A" w:rsidP="00062FE6">
            <w:pPr>
              <w:jc w:val="center"/>
            </w:pPr>
            <w:r>
              <w:t>0.699</w:t>
            </w:r>
          </w:p>
        </w:tc>
        <w:tc>
          <w:tcPr>
            <w:tcW w:w="1276" w:type="dxa"/>
          </w:tcPr>
          <w:p w14:paraId="2DE66CE8" w14:textId="77777777" w:rsidR="00F8613A" w:rsidRDefault="00F8613A" w:rsidP="00062FE6">
            <w:pPr>
              <w:jc w:val="center"/>
            </w:pPr>
            <w:r>
              <w:t>1.310</w:t>
            </w:r>
          </w:p>
        </w:tc>
        <w:tc>
          <w:tcPr>
            <w:tcW w:w="1275" w:type="dxa"/>
          </w:tcPr>
          <w:p w14:paraId="7BECD88B" w14:textId="0290AB5F" w:rsidR="00F8613A" w:rsidRDefault="00F8613A" w:rsidP="00062FE6">
            <w:pPr>
              <w:jc w:val="center"/>
            </w:pPr>
            <w:r>
              <w:rPr>
                <w:rStyle w:val="numbercell"/>
              </w:rPr>
              <w:t>2.507</w:t>
            </w:r>
            <w:r w:rsidR="005A33E0">
              <w:rPr>
                <w:rStyle w:val="numbercell"/>
              </w:rPr>
              <w:t>*</w:t>
            </w:r>
          </w:p>
        </w:tc>
        <w:tc>
          <w:tcPr>
            <w:tcW w:w="1276" w:type="dxa"/>
          </w:tcPr>
          <w:p w14:paraId="483C4BA6" w14:textId="77777777" w:rsidR="00F8613A" w:rsidRDefault="00F8613A" w:rsidP="00062FE6">
            <w:pPr>
              <w:jc w:val="center"/>
            </w:pPr>
            <w:r>
              <w:rPr>
                <w:rStyle w:val="numbercell"/>
              </w:rPr>
              <w:t>0.232</w:t>
            </w:r>
          </w:p>
        </w:tc>
        <w:tc>
          <w:tcPr>
            <w:tcW w:w="1276" w:type="dxa"/>
          </w:tcPr>
          <w:p w14:paraId="4C2F0296" w14:textId="77777777" w:rsidR="00F8613A" w:rsidRDefault="00F8613A" w:rsidP="00062FE6">
            <w:pPr>
              <w:jc w:val="center"/>
            </w:pPr>
            <w:r>
              <w:rPr>
                <w:rStyle w:val="numbercell"/>
              </w:rPr>
              <w:t>2.048</w:t>
            </w:r>
          </w:p>
        </w:tc>
        <w:tc>
          <w:tcPr>
            <w:tcW w:w="1275" w:type="dxa"/>
          </w:tcPr>
          <w:p w14:paraId="428301D1" w14:textId="77777777" w:rsidR="00F8613A" w:rsidRDefault="00F8613A" w:rsidP="00062FE6">
            <w:pPr>
              <w:jc w:val="center"/>
            </w:pPr>
            <w:r>
              <w:rPr>
                <w:rStyle w:val="numbercell"/>
              </w:rPr>
              <w:t>0.089</w:t>
            </w:r>
          </w:p>
        </w:tc>
        <w:tc>
          <w:tcPr>
            <w:tcW w:w="1276" w:type="dxa"/>
          </w:tcPr>
          <w:p w14:paraId="36E99A26" w14:textId="77777777" w:rsidR="00F8613A" w:rsidRDefault="00F8613A" w:rsidP="00062FE6">
            <w:pPr>
              <w:jc w:val="center"/>
            </w:pPr>
            <w:r>
              <w:rPr>
                <w:rStyle w:val="numbercell"/>
              </w:rPr>
              <w:t>0.002</w:t>
            </w:r>
          </w:p>
        </w:tc>
        <w:tc>
          <w:tcPr>
            <w:tcW w:w="1276" w:type="dxa"/>
          </w:tcPr>
          <w:p w14:paraId="3ACB7ADF" w14:textId="77777777" w:rsidR="00F8613A" w:rsidRDefault="00F8613A" w:rsidP="00062FE6">
            <w:pPr>
              <w:jc w:val="center"/>
            </w:pPr>
            <w:r>
              <w:rPr>
                <w:rStyle w:val="numbercell"/>
              </w:rPr>
              <w:t>0.024</w:t>
            </w:r>
          </w:p>
        </w:tc>
      </w:tr>
      <w:tr w:rsidR="00F8613A" w14:paraId="03A1F20B" w14:textId="77777777" w:rsidTr="00F8613A">
        <w:tc>
          <w:tcPr>
            <w:tcW w:w="709" w:type="dxa"/>
            <w:vMerge/>
            <w:vAlign w:val="center"/>
          </w:tcPr>
          <w:p w14:paraId="424AB678" w14:textId="77777777" w:rsidR="00F8613A" w:rsidRDefault="00F8613A" w:rsidP="00062FE6">
            <w:pPr>
              <w:jc w:val="center"/>
            </w:pPr>
          </w:p>
        </w:tc>
        <w:tc>
          <w:tcPr>
            <w:tcW w:w="1134" w:type="dxa"/>
            <w:vMerge/>
            <w:vAlign w:val="center"/>
          </w:tcPr>
          <w:p w14:paraId="47470052" w14:textId="77777777" w:rsidR="00F8613A" w:rsidRDefault="00F8613A" w:rsidP="00062FE6">
            <w:pPr>
              <w:jc w:val="center"/>
            </w:pPr>
          </w:p>
        </w:tc>
        <w:tc>
          <w:tcPr>
            <w:tcW w:w="709" w:type="dxa"/>
          </w:tcPr>
          <w:p w14:paraId="09E424C1" w14:textId="77777777" w:rsidR="00F8613A" w:rsidRDefault="00F8613A" w:rsidP="00062FE6">
            <w:pPr>
              <w:jc w:val="center"/>
            </w:pPr>
            <w:r>
              <w:t>S.E.</w:t>
            </w:r>
          </w:p>
        </w:tc>
        <w:tc>
          <w:tcPr>
            <w:tcW w:w="992" w:type="dxa"/>
          </w:tcPr>
          <w:p w14:paraId="1062C739" w14:textId="77777777" w:rsidR="00F8613A" w:rsidRDefault="00F8613A" w:rsidP="00062FE6">
            <w:pPr>
              <w:jc w:val="center"/>
            </w:pPr>
            <w:r>
              <w:t>0.241</w:t>
            </w:r>
          </w:p>
        </w:tc>
        <w:tc>
          <w:tcPr>
            <w:tcW w:w="1276" w:type="dxa"/>
          </w:tcPr>
          <w:p w14:paraId="388197A5" w14:textId="77777777" w:rsidR="00F8613A" w:rsidRDefault="00F8613A" w:rsidP="00062FE6">
            <w:pPr>
              <w:jc w:val="center"/>
            </w:pPr>
            <w:r>
              <w:t>0.033</w:t>
            </w:r>
          </w:p>
        </w:tc>
        <w:tc>
          <w:tcPr>
            <w:tcW w:w="1276" w:type="dxa"/>
          </w:tcPr>
          <w:p w14:paraId="5EA368C9" w14:textId="77777777" w:rsidR="00F8613A" w:rsidRDefault="00F8613A" w:rsidP="00062FE6">
            <w:pPr>
              <w:jc w:val="center"/>
            </w:pPr>
            <w:r>
              <w:t>0.076</w:t>
            </w:r>
          </w:p>
        </w:tc>
        <w:tc>
          <w:tcPr>
            <w:tcW w:w="1275" w:type="dxa"/>
          </w:tcPr>
          <w:p w14:paraId="3DF7CAAD" w14:textId="77777777" w:rsidR="00F8613A" w:rsidRDefault="00F8613A" w:rsidP="00062FE6">
            <w:pPr>
              <w:jc w:val="center"/>
            </w:pPr>
            <w:r>
              <w:rPr>
                <w:rStyle w:val="numbercell"/>
              </w:rPr>
              <w:t>0.418</w:t>
            </w:r>
          </w:p>
        </w:tc>
        <w:tc>
          <w:tcPr>
            <w:tcW w:w="1276" w:type="dxa"/>
          </w:tcPr>
          <w:p w14:paraId="662718A6" w14:textId="77777777" w:rsidR="00F8613A" w:rsidRDefault="00F8613A" w:rsidP="00062FE6">
            <w:pPr>
              <w:jc w:val="center"/>
            </w:pPr>
            <w:r>
              <w:rPr>
                <w:rStyle w:val="numbercell"/>
              </w:rPr>
              <w:t>0.012</w:t>
            </w:r>
          </w:p>
        </w:tc>
        <w:tc>
          <w:tcPr>
            <w:tcW w:w="1276" w:type="dxa"/>
          </w:tcPr>
          <w:p w14:paraId="04E9954A" w14:textId="77777777" w:rsidR="00F8613A" w:rsidRDefault="00F8613A" w:rsidP="00062FE6">
            <w:pPr>
              <w:jc w:val="center"/>
            </w:pPr>
            <w:r>
              <w:rPr>
                <w:rStyle w:val="numbercell"/>
              </w:rPr>
              <w:t>0.048</w:t>
            </w:r>
          </w:p>
        </w:tc>
        <w:tc>
          <w:tcPr>
            <w:tcW w:w="1275" w:type="dxa"/>
          </w:tcPr>
          <w:p w14:paraId="1010EA76" w14:textId="77777777" w:rsidR="00F8613A" w:rsidRDefault="00F8613A" w:rsidP="00062FE6">
            <w:pPr>
              <w:jc w:val="center"/>
            </w:pPr>
            <w:r>
              <w:rPr>
                <w:rStyle w:val="numbercell"/>
              </w:rPr>
              <w:t>0.022</w:t>
            </w:r>
          </w:p>
        </w:tc>
        <w:tc>
          <w:tcPr>
            <w:tcW w:w="1276" w:type="dxa"/>
          </w:tcPr>
          <w:p w14:paraId="73FF7BA5" w14:textId="77777777" w:rsidR="00F8613A" w:rsidRDefault="00F8613A" w:rsidP="00062FE6">
            <w:pPr>
              <w:jc w:val="center"/>
            </w:pPr>
            <w:r>
              <w:t>0.0002</w:t>
            </w:r>
          </w:p>
        </w:tc>
        <w:tc>
          <w:tcPr>
            <w:tcW w:w="1276" w:type="dxa"/>
          </w:tcPr>
          <w:p w14:paraId="2B374D6C" w14:textId="77777777" w:rsidR="00F8613A" w:rsidRDefault="00F8613A" w:rsidP="00062FE6">
            <w:pPr>
              <w:jc w:val="center"/>
            </w:pPr>
            <w:r>
              <w:rPr>
                <w:rStyle w:val="numbercell"/>
              </w:rPr>
              <w:t>0.002</w:t>
            </w:r>
          </w:p>
        </w:tc>
      </w:tr>
      <w:tr w:rsidR="00F8613A" w14:paraId="1749CA53" w14:textId="77777777" w:rsidTr="005A33E0">
        <w:tc>
          <w:tcPr>
            <w:tcW w:w="709" w:type="dxa"/>
            <w:vMerge/>
            <w:tcBorders>
              <w:bottom w:val="single" w:sz="4" w:space="0" w:color="auto"/>
            </w:tcBorders>
            <w:vAlign w:val="center"/>
          </w:tcPr>
          <w:p w14:paraId="76CF403F" w14:textId="77777777" w:rsidR="00F8613A" w:rsidRDefault="00F8613A" w:rsidP="00062FE6">
            <w:pPr>
              <w:jc w:val="center"/>
            </w:pPr>
          </w:p>
        </w:tc>
        <w:tc>
          <w:tcPr>
            <w:tcW w:w="1134" w:type="dxa"/>
            <w:vMerge/>
            <w:tcBorders>
              <w:bottom w:val="single" w:sz="4" w:space="0" w:color="auto"/>
            </w:tcBorders>
            <w:vAlign w:val="center"/>
          </w:tcPr>
          <w:p w14:paraId="07E0B032" w14:textId="77777777" w:rsidR="00F8613A" w:rsidRDefault="00F8613A" w:rsidP="00062FE6">
            <w:pPr>
              <w:jc w:val="center"/>
            </w:pPr>
          </w:p>
        </w:tc>
        <w:tc>
          <w:tcPr>
            <w:tcW w:w="709" w:type="dxa"/>
            <w:tcBorders>
              <w:bottom w:val="single" w:sz="4" w:space="0" w:color="auto"/>
            </w:tcBorders>
          </w:tcPr>
          <w:p w14:paraId="51D412A7" w14:textId="77777777" w:rsidR="00F8613A" w:rsidRDefault="00F8613A" w:rsidP="00062FE6">
            <w:pPr>
              <w:jc w:val="center"/>
            </w:pPr>
            <w:r>
              <w:t>n</w:t>
            </w:r>
          </w:p>
        </w:tc>
        <w:tc>
          <w:tcPr>
            <w:tcW w:w="992" w:type="dxa"/>
            <w:tcBorders>
              <w:bottom w:val="single" w:sz="4" w:space="0" w:color="auto"/>
            </w:tcBorders>
          </w:tcPr>
          <w:p w14:paraId="4FDC7C1D" w14:textId="77777777" w:rsidR="00F8613A" w:rsidRDefault="00F8613A" w:rsidP="00062FE6">
            <w:pPr>
              <w:jc w:val="center"/>
            </w:pPr>
            <w:r>
              <w:t>59</w:t>
            </w:r>
          </w:p>
        </w:tc>
        <w:tc>
          <w:tcPr>
            <w:tcW w:w="1276" w:type="dxa"/>
            <w:tcBorders>
              <w:bottom w:val="single" w:sz="4" w:space="0" w:color="auto"/>
            </w:tcBorders>
          </w:tcPr>
          <w:p w14:paraId="58925081" w14:textId="77777777" w:rsidR="00F8613A" w:rsidRDefault="00F8613A" w:rsidP="00062FE6">
            <w:pPr>
              <w:jc w:val="center"/>
            </w:pPr>
            <w:r>
              <w:t>37</w:t>
            </w:r>
          </w:p>
        </w:tc>
        <w:tc>
          <w:tcPr>
            <w:tcW w:w="1276" w:type="dxa"/>
            <w:tcBorders>
              <w:bottom w:val="single" w:sz="4" w:space="0" w:color="auto"/>
            </w:tcBorders>
          </w:tcPr>
          <w:p w14:paraId="00275B41" w14:textId="77777777" w:rsidR="00F8613A" w:rsidRDefault="00F8613A" w:rsidP="00062FE6">
            <w:pPr>
              <w:jc w:val="center"/>
            </w:pPr>
            <w:r>
              <w:t>236</w:t>
            </w:r>
          </w:p>
        </w:tc>
        <w:tc>
          <w:tcPr>
            <w:tcW w:w="1275" w:type="dxa"/>
            <w:tcBorders>
              <w:bottom w:val="single" w:sz="4" w:space="0" w:color="auto"/>
            </w:tcBorders>
          </w:tcPr>
          <w:p w14:paraId="00E47FCB" w14:textId="77777777" w:rsidR="00F8613A" w:rsidRDefault="00F8613A" w:rsidP="00062FE6">
            <w:pPr>
              <w:jc w:val="center"/>
            </w:pPr>
            <w:r>
              <w:t>59</w:t>
            </w:r>
          </w:p>
        </w:tc>
        <w:tc>
          <w:tcPr>
            <w:tcW w:w="1276" w:type="dxa"/>
            <w:tcBorders>
              <w:bottom w:val="single" w:sz="4" w:space="0" w:color="auto"/>
            </w:tcBorders>
          </w:tcPr>
          <w:p w14:paraId="5907448B" w14:textId="77777777" w:rsidR="00F8613A" w:rsidRDefault="00F8613A" w:rsidP="00062FE6">
            <w:pPr>
              <w:jc w:val="center"/>
            </w:pPr>
            <w:r>
              <w:t>384</w:t>
            </w:r>
          </w:p>
        </w:tc>
        <w:tc>
          <w:tcPr>
            <w:tcW w:w="1276" w:type="dxa"/>
            <w:tcBorders>
              <w:bottom w:val="single" w:sz="4" w:space="0" w:color="auto"/>
            </w:tcBorders>
          </w:tcPr>
          <w:p w14:paraId="06DD80BF" w14:textId="77777777" w:rsidR="00F8613A" w:rsidRDefault="00F8613A" w:rsidP="00062FE6">
            <w:pPr>
              <w:jc w:val="center"/>
            </w:pPr>
            <w:r>
              <w:t>236</w:t>
            </w:r>
          </w:p>
        </w:tc>
        <w:tc>
          <w:tcPr>
            <w:tcW w:w="1275" w:type="dxa"/>
            <w:tcBorders>
              <w:bottom w:val="single" w:sz="4" w:space="0" w:color="auto"/>
            </w:tcBorders>
          </w:tcPr>
          <w:p w14:paraId="7AA0DBED" w14:textId="77777777" w:rsidR="00F8613A" w:rsidRDefault="00F8613A" w:rsidP="00062FE6">
            <w:pPr>
              <w:jc w:val="center"/>
            </w:pPr>
            <w:r>
              <w:t>59</w:t>
            </w:r>
          </w:p>
        </w:tc>
        <w:tc>
          <w:tcPr>
            <w:tcW w:w="1276" w:type="dxa"/>
            <w:tcBorders>
              <w:bottom w:val="single" w:sz="4" w:space="0" w:color="auto"/>
            </w:tcBorders>
          </w:tcPr>
          <w:p w14:paraId="08220A50" w14:textId="77777777" w:rsidR="00F8613A" w:rsidRDefault="00F8613A" w:rsidP="00062FE6">
            <w:pPr>
              <w:jc w:val="center"/>
            </w:pPr>
            <w:r>
              <w:t>384</w:t>
            </w:r>
          </w:p>
        </w:tc>
        <w:tc>
          <w:tcPr>
            <w:tcW w:w="1276" w:type="dxa"/>
            <w:tcBorders>
              <w:bottom w:val="single" w:sz="4" w:space="0" w:color="auto"/>
            </w:tcBorders>
          </w:tcPr>
          <w:p w14:paraId="1CF2523E" w14:textId="77777777" w:rsidR="00F8613A" w:rsidRDefault="00F8613A" w:rsidP="00062FE6">
            <w:pPr>
              <w:jc w:val="center"/>
            </w:pPr>
            <w:r>
              <w:t>236</w:t>
            </w:r>
          </w:p>
        </w:tc>
      </w:tr>
      <w:tr w:rsidR="005A33E0" w14:paraId="68D93BA4" w14:textId="77777777" w:rsidTr="005A33E0">
        <w:tc>
          <w:tcPr>
            <w:tcW w:w="2552" w:type="dxa"/>
            <w:gridSpan w:val="3"/>
            <w:vMerge w:val="restart"/>
            <w:tcBorders>
              <w:top w:val="single" w:sz="4" w:space="0" w:color="auto"/>
              <w:bottom w:val="single" w:sz="4" w:space="0" w:color="auto"/>
            </w:tcBorders>
            <w:vAlign w:val="center"/>
          </w:tcPr>
          <w:p w14:paraId="63705CEF" w14:textId="77777777" w:rsidR="005A33E0" w:rsidRPr="00A96C5E" w:rsidRDefault="005A33E0" w:rsidP="005A33E0">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5EBE8B39" w14:textId="3AEE9FB0" w:rsidR="005A33E0" w:rsidRDefault="005A33E0" w:rsidP="005A33E0">
            <w:pPr>
              <w:jc w:val="center"/>
            </w:pPr>
            <w:r>
              <w:rPr>
                <w:rFonts w:ascii="Cambria Math" w:hAnsi="Cambria Math"/>
              </w:rPr>
              <w:t>δ</w:t>
            </w:r>
          </w:p>
        </w:tc>
        <w:tc>
          <w:tcPr>
            <w:tcW w:w="3827" w:type="dxa"/>
            <w:gridSpan w:val="3"/>
            <w:tcBorders>
              <w:top w:val="single" w:sz="4" w:space="0" w:color="auto"/>
              <w:bottom w:val="single" w:sz="4" w:space="0" w:color="auto"/>
            </w:tcBorders>
          </w:tcPr>
          <w:p w14:paraId="79D1B122" w14:textId="6F70E912" w:rsidR="005A33E0" w:rsidRDefault="005A33E0" w:rsidP="005A33E0">
            <w:pPr>
              <w:jc w:val="center"/>
              <w:rPr>
                <w:rStyle w:val="numbercell"/>
              </w:rPr>
            </w:pPr>
            <w:r>
              <w:t>V</w:t>
            </w:r>
            <w:r>
              <w:rPr>
                <w:vertAlign w:val="subscript"/>
              </w:rPr>
              <w:t>A</w:t>
            </w:r>
          </w:p>
        </w:tc>
        <w:tc>
          <w:tcPr>
            <w:tcW w:w="3827" w:type="dxa"/>
            <w:gridSpan w:val="3"/>
            <w:tcBorders>
              <w:top w:val="single" w:sz="4" w:space="0" w:color="auto"/>
              <w:bottom w:val="single" w:sz="4" w:space="0" w:color="auto"/>
            </w:tcBorders>
          </w:tcPr>
          <w:p w14:paraId="785826E6" w14:textId="59AA48FB" w:rsidR="005A33E0" w:rsidRDefault="005A33E0" w:rsidP="005A33E0">
            <w:pPr>
              <w:jc w:val="center"/>
            </w:pPr>
            <w:r>
              <w:t>Covariance</w:t>
            </w:r>
          </w:p>
        </w:tc>
      </w:tr>
      <w:tr w:rsidR="005A33E0" w14:paraId="13E59683" w14:textId="77777777" w:rsidTr="005A33E0">
        <w:tc>
          <w:tcPr>
            <w:tcW w:w="2552" w:type="dxa"/>
            <w:gridSpan w:val="3"/>
            <w:vMerge/>
            <w:tcBorders>
              <w:bottom w:val="single" w:sz="4" w:space="0" w:color="auto"/>
            </w:tcBorders>
            <w:vAlign w:val="center"/>
          </w:tcPr>
          <w:p w14:paraId="02F1B22E" w14:textId="77777777" w:rsidR="005A33E0" w:rsidRPr="00A96C5E" w:rsidRDefault="005A33E0" w:rsidP="005A33E0">
            <w:pPr>
              <w:jc w:val="center"/>
              <w:rPr>
                <w:rFonts w:ascii="Calibri" w:eastAsia="Calibri" w:hAnsi="Calibri" w:cs="Times New Roman"/>
              </w:rPr>
            </w:pPr>
          </w:p>
        </w:tc>
        <w:tc>
          <w:tcPr>
            <w:tcW w:w="992" w:type="dxa"/>
            <w:tcBorders>
              <w:bottom w:val="single" w:sz="4" w:space="0" w:color="auto"/>
            </w:tcBorders>
          </w:tcPr>
          <w:p w14:paraId="0D4D517A" w14:textId="46B51F57" w:rsidR="005A33E0" w:rsidRDefault="005A33E0" w:rsidP="005A33E0">
            <w:pPr>
              <w:jc w:val="center"/>
            </w:pPr>
            <w:r>
              <w:t>Null</w:t>
            </w:r>
          </w:p>
        </w:tc>
        <w:tc>
          <w:tcPr>
            <w:tcW w:w="1276" w:type="dxa"/>
            <w:tcBorders>
              <w:bottom w:val="single" w:sz="4" w:space="0" w:color="auto"/>
            </w:tcBorders>
          </w:tcPr>
          <w:p w14:paraId="6A3B6E39" w14:textId="2D802625" w:rsidR="005A33E0" w:rsidRDefault="005A33E0" w:rsidP="005A33E0">
            <w:pPr>
              <w:jc w:val="center"/>
            </w:pPr>
            <w:r>
              <w:t>House-of-Cards</w:t>
            </w:r>
          </w:p>
        </w:tc>
        <w:tc>
          <w:tcPr>
            <w:tcW w:w="1276" w:type="dxa"/>
            <w:tcBorders>
              <w:bottom w:val="single" w:sz="4" w:space="0" w:color="auto"/>
            </w:tcBorders>
          </w:tcPr>
          <w:p w14:paraId="05007B6A" w14:textId="2844359B" w:rsidR="005A33E0" w:rsidRDefault="005A33E0" w:rsidP="005A33E0">
            <w:pPr>
              <w:jc w:val="center"/>
            </w:pPr>
            <w:r>
              <w:t>Gaussian</w:t>
            </w:r>
          </w:p>
        </w:tc>
        <w:tc>
          <w:tcPr>
            <w:tcW w:w="1275" w:type="dxa"/>
            <w:tcBorders>
              <w:bottom w:val="single" w:sz="4" w:space="0" w:color="auto"/>
            </w:tcBorders>
          </w:tcPr>
          <w:p w14:paraId="7E8B51CB" w14:textId="5BC93ED1" w:rsidR="005A33E0" w:rsidRDefault="005A33E0" w:rsidP="005A33E0">
            <w:pPr>
              <w:jc w:val="center"/>
              <w:rPr>
                <w:rStyle w:val="numbercell"/>
              </w:rPr>
            </w:pPr>
            <w:r>
              <w:t>Null</w:t>
            </w:r>
          </w:p>
        </w:tc>
        <w:tc>
          <w:tcPr>
            <w:tcW w:w="1276" w:type="dxa"/>
            <w:tcBorders>
              <w:bottom w:val="single" w:sz="4" w:space="0" w:color="auto"/>
            </w:tcBorders>
          </w:tcPr>
          <w:p w14:paraId="41CDD31B" w14:textId="527BCB04" w:rsidR="005A33E0" w:rsidRDefault="005A33E0" w:rsidP="005A33E0">
            <w:pPr>
              <w:jc w:val="center"/>
              <w:rPr>
                <w:rStyle w:val="numbercell"/>
              </w:rPr>
            </w:pPr>
            <w:r>
              <w:t>House-of-Cards</w:t>
            </w:r>
          </w:p>
        </w:tc>
        <w:tc>
          <w:tcPr>
            <w:tcW w:w="1276" w:type="dxa"/>
            <w:tcBorders>
              <w:bottom w:val="single" w:sz="4" w:space="0" w:color="auto"/>
            </w:tcBorders>
          </w:tcPr>
          <w:p w14:paraId="10287E1D" w14:textId="7228324A" w:rsidR="005A33E0" w:rsidRDefault="005A33E0" w:rsidP="005A33E0">
            <w:pPr>
              <w:jc w:val="center"/>
              <w:rPr>
                <w:rStyle w:val="numbercell"/>
              </w:rPr>
            </w:pPr>
            <w:r>
              <w:t>Gaussian</w:t>
            </w:r>
          </w:p>
        </w:tc>
        <w:tc>
          <w:tcPr>
            <w:tcW w:w="1275" w:type="dxa"/>
            <w:tcBorders>
              <w:top w:val="single" w:sz="4" w:space="0" w:color="auto"/>
              <w:bottom w:val="single" w:sz="4" w:space="0" w:color="auto"/>
            </w:tcBorders>
          </w:tcPr>
          <w:p w14:paraId="7C7AE710" w14:textId="0B1E38EC" w:rsidR="005A33E0" w:rsidRDefault="005A33E0" w:rsidP="005A33E0">
            <w:pPr>
              <w:jc w:val="center"/>
              <w:rPr>
                <w:rStyle w:val="numbercell"/>
              </w:rPr>
            </w:pPr>
            <w:r>
              <w:t>Null</w:t>
            </w:r>
          </w:p>
        </w:tc>
        <w:tc>
          <w:tcPr>
            <w:tcW w:w="1276" w:type="dxa"/>
            <w:tcBorders>
              <w:top w:val="single" w:sz="4" w:space="0" w:color="auto"/>
              <w:bottom w:val="single" w:sz="4" w:space="0" w:color="auto"/>
            </w:tcBorders>
          </w:tcPr>
          <w:p w14:paraId="11FF4A6D" w14:textId="217A68EA" w:rsidR="005A33E0" w:rsidRDefault="005A33E0" w:rsidP="005A33E0">
            <w:pPr>
              <w:jc w:val="center"/>
              <w:rPr>
                <w:rStyle w:val="numbercell"/>
              </w:rPr>
            </w:pPr>
            <w:r>
              <w:t>House-of-Cards</w:t>
            </w:r>
          </w:p>
        </w:tc>
        <w:tc>
          <w:tcPr>
            <w:tcW w:w="1276" w:type="dxa"/>
            <w:tcBorders>
              <w:top w:val="single" w:sz="4" w:space="0" w:color="auto"/>
              <w:bottom w:val="single" w:sz="4" w:space="0" w:color="auto"/>
            </w:tcBorders>
          </w:tcPr>
          <w:p w14:paraId="09D6E396" w14:textId="70178ECE" w:rsidR="005A33E0" w:rsidRDefault="005A33E0" w:rsidP="005A33E0">
            <w:pPr>
              <w:jc w:val="center"/>
            </w:pPr>
            <w:r>
              <w:t>Gaussian</w:t>
            </w:r>
          </w:p>
        </w:tc>
      </w:tr>
      <w:tr w:rsidR="005A33E0" w14:paraId="10178098" w14:textId="77777777" w:rsidTr="005A33E0">
        <w:tc>
          <w:tcPr>
            <w:tcW w:w="1843" w:type="dxa"/>
            <w:gridSpan w:val="2"/>
            <w:tcBorders>
              <w:top w:val="single" w:sz="4" w:space="0" w:color="auto"/>
            </w:tcBorders>
            <w:vAlign w:val="center"/>
          </w:tcPr>
          <w:p w14:paraId="04E395AB" w14:textId="77777777" w:rsidR="005A33E0" w:rsidRDefault="005A33E0" w:rsidP="005A33E0">
            <w:r>
              <w:t>Pleiotropy rate</w:t>
            </w:r>
          </w:p>
        </w:tc>
        <w:tc>
          <w:tcPr>
            <w:tcW w:w="709" w:type="dxa"/>
            <w:tcBorders>
              <w:top w:val="single" w:sz="4" w:space="0" w:color="auto"/>
            </w:tcBorders>
          </w:tcPr>
          <w:p w14:paraId="29F1677C" w14:textId="77777777" w:rsidR="005A33E0" w:rsidRPr="00A96C5E" w:rsidRDefault="005A33E0" w:rsidP="005A33E0">
            <w:pPr>
              <w:jc w:val="center"/>
              <w:rPr>
                <w:rFonts w:ascii="Calibri" w:eastAsia="Calibri" w:hAnsi="Calibri" w:cs="Times New Roman"/>
              </w:rPr>
            </w:pPr>
          </w:p>
        </w:tc>
        <w:tc>
          <w:tcPr>
            <w:tcW w:w="992" w:type="dxa"/>
            <w:tcBorders>
              <w:top w:val="single" w:sz="4" w:space="0" w:color="auto"/>
            </w:tcBorders>
          </w:tcPr>
          <w:p w14:paraId="2D1BD9E3" w14:textId="77777777" w:rsidR="005A33E0" w:rsidRDefault="005A33E0" w:rsidP="005A33E0">
            <w:pPr>
              <w:jc w:val="center"/>
            </w:pPr>
          </w:p>
        </w:tc>
        <w:tc>
          <w:tcPr>
            <w:tcW w:w="1276" w:type="dxa"/>
            <w:tcBorders>
              <w:top w:val="single" w:sz="4" w:space="0" w:color="auto"/>
            </w:tcBorders>
          </w:tcPr>
          <w:p w14:paraId="2082AB24" w14:textId="77777777" w:rsidR="005A33E0" w:rsidRDefault="005A33E0" w:rsidP="005A33E0">
            <w:pPr>
              <w:jc w:val="center"/>
            </w:pPr>
          </w:p>
        </w:tc>
        <w:tc>
          <w:tcPr>
            <w:tcW w:w="1276" w:type="dxa"/>
            <w:tcBorders>
              <w:top w:val="single" w:sz="4" w:space="0" w:color="auto"/>
            </w:tcBorders>
          </w:tcPr>
          <w:p w14:paraId="4FEC371B" w14:textId="77777777" w:rsidR="005A33E0" w:rsidRDefault="005A33E0" w:rsidP="005A33E0">
            <w:pPr>
              <w:jc w:val="center"/>
            </w:pPr>
          </w:p>
        </w:tc>
        <w:tc>
          <w:tcPr>
            <w:tcW w:w="1275" w:type="dxa"/>
            <w:tcBorders>
              <w:top w:val="single" w:sz="4" w:space="0" w:color="auto"/>
            </w:tcBorders>
          </w:tcPr>
          <w:p w14:paraId="340AD509" w14:textId="77777777" w:rsidR="005A33E0" w:rsidRDefault="005A33E0" w:rsidP="005A33E0">
            <w:pPr>
              <w:jc w:val="center"/>
              <w:rPr>
                <w:rStyle w:val="numbercell"/>
              </w:rPr>
            </w:pPr>
          </w:p>
        </w:tc>
        <w:tc>
          <w:tcPr>
            <w:tcW w:w="1276" w:type="dxa"/>
            <w:tcBorders>
              <w:top w:val="single" w:sz="4" w:space="0" w:color="auto"/>
            </w:tcBorders>
          </w:tcPr>
          <w:p w14:paraId="1E9B8606" w14:textId="77777777" w:rsidR="005A33E0" w:rsidRDefault="005A33E0" w:rsidP="005A33E0">
            <w:pPr>
              <w:jc w:val="center"/>
              <w:rPr>
                <w:rStyle w:val="numbercell"/>
              </w:rPr>
            </w:pPr>
          </w:p>
        </w:tc>
        <w:tc>
          <w:tcPr>
            <w:tcW w:w="1276" w:type="dxa"/>
            <w:tcBorders>
              <w:top w:val="single" w:sz="4" w:space="0" w:color="auto"/>
            </w:tcBorders>
          </w:tcPr>
          <w:p w14:paraId="4F716028" w14:textId="77777777" w:rsidR="005A33E0" w:rsidRDefault="005A33E0" w:rsidP="005A33E0">
            <w:pPr>
              <w:jc w:val="center"/>
              <w:rPr>
                <w:rStyle w:val="numbercell"/>
              </w:rPr>
            </w:pPr>
          </w:p>
        </w:tc>
        <w:tc>
          <w:tcPr>
            <w:tcW w:w="1275" w:type="dxa"/>
            <w:tcBorders>
              <w:top w:val="single" w:sz="4" w:space="0" w:color="auto"/>
            </w:tcBorders>
          </w:tcPr>
          <w:p w14:paraId="4B82BF6A" w14:textId="77777777" w:rsidR="005A33E0" w:rsidRDefault="005A33E0" w:rsidP="005A33E0">
            <w:pPr>
              <w:jc w:val="center"/>
              <w:rPr>
                <w:rStyle w:val="numbercell"/>
              </w:rPr>
            </w:pPr>
          </w:p>
        </w:tc>
        <w:tc>
          <w:tcPr>
            <w:tcW w:w="1276" w:type="dxa"/>
            <w:tcBorders>
              <w:top w:val="single" w:sz="4" w:space="0" w:color="auto"/>
            </w:tcBorders>
          </w:tcPr>
          <w:p w14:paraId="71F61A06" w14:textId="77777777" w:rsidR="005A33E0" w:rsidRDefault="005A33E0" w:rsidP="005A33E0">
            <w:pPr>
              <w:jc w:val="center"/>
              <w:rPr>
                <w:rStyle w:val="numbercell"/>
              </w:rPr>
            </w:pPr>
          </w:p>
        </w:tc>
        <w:tc>
          <w:tcPr>
            <w:tcW w:w="1276" w:type="dxa"/>
            <w:tcBorders>
              <w:top w:val="single" w:sz="4" w:space="0" w:color="auto"/>
            </w:tcBorders>
          </w:tcPr>
          <w:p w14:paraId="09515431" w14:textId="77777777" w:rsidR="005A33E0" w:rsidRDefault="005A33E0" w:rsidP="005A33E0">
            <w:pPr>
              <w:jc w:val="center"/>
            </w:pPr>
          </w:p>
        </w:tc>
      </w:tr>
      <w:tr w:rsidR="005A33E0" w14:paraId="22768586" w14:textId="77777777" w:rsidTr="00F8613A">
        <w:tc>
          <w:tcPr>
            <w:tcW w:w="709" w:type="dxa"/>
            <w:vMerge w:val="restart"/>
            <w:vAlign w:val="center"/>
          </w:tcPr>
          <w:p w14:paraId="70AD01CF" w14:textId="77777777" w:rsidR="005A33E0" w:rsidRDefault="005A33E0" w:rsidP="005A33E0">
            <w:pPr>
              <w:jc w:val="center"/>
            </w:pPr>
          </w:p>
        </w:tc>
        <w:tc>
          <w:tcPr>
            <w:tcW w:w="1134" w:type="dxa"/>
            <w:vMerge w:val="restart"/>
            <w:vAlign w:val="center"/>
          </w:tcPr>
          <w:p w14:paraId="382B640D" w14:textId="77777777" w:rsidR="005A33E0" w:rsidRDefault="005A33E0" w:rsidP="005A33E0">
            <w:r>
              <w:t>Low</w:t>
            </w:r>
          </w:p>
        </w:tc>
        <w:tc>
          <w:tcPr>
            <w:tcW w:w="709" w:type="dxa"/>
          </w:tcPr>
          <w:p w14:paraId="73AA1851" w14:textId="77777777" w:rsidR="005A33E0" w:rsidRDefault="0058631F"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F73D435" w14:textId="77777777" w:rsidR="005A33E0" w:rsidRDefault="005A33E0" w:rsidP="005A33E0">
            <w:pPr>
              <w:jc w:val="center"/>
            </w:pPr>
            <w:r>
              <w:t>10.965</w:t>
            </w:r>
          </w:p>
        </w:tc>
        <w:tc>
          <w:tcPr>
            <w:tcW w:w="1276" w:type="dxa"/>
          </w:tcPr>
          <w:p w14:paraId="79A0EDF6" w14:textId="77777777" w:rsidR="005A33E0" w:rsidRDefault="005A33E0" w:rsidP="005A33E0">
            <w:pPr>
              <w:jc w:val="center"/>
            </w:pPr>
            <w:r>
              <w:t>1.073</w:t>
            </w:r>
          </w:p>
        </w:tc>
        <w:tc>
          <w:tcPr>
            <w:tcW w:w="1276" w:type="dxa"/>
          </w:tcPr>
          <w:p w14:paraId="2DD5E81C" w14:textId="77777777" w:rsidR="005A33E0" w:rsidRDefault="005A33E0" w:rsidP="005A33E0">
            <w:pPr>
              <w:jc w:val="center"/>
            </w:pPr>
            <w:r>
              <w:t>1.736</w:t>
            </w:r>
          </w:p>
        </w:tc>
        <w:tc>
          <w:tcPr>
            <w:tcW w:w="1275" w:type="dxa"/>
          </w:tcPr>
          <w:p w14:paraId="023649D3" w14:textId="77777777" w:rsidR="005A33E0" w:rsidRDefault="005A33E0" w:rsidP="005A33E0">
            <w:pPr>
              <w:jc w:val="center"/>
            </w:pPr>
            <w:r>
              <w:rPr>
                <w:rStyle w:val="numbercell"/>
              </w:rPr>
              <w:t>0.846</w:t>
            </w:r>
          </w:p>
        </w:tc>
        <w:tc>
          <w:tcPr>
            <w:tcW w:w="1276" w:type="dxa"/>
          </w:tcPr>
          <w:p w14:paraId="77BADA59" w14:textId="77777777" w:rsidR="005A33E0" w:rsidRDefault="005A33E0" w:rsidP="005A33E0">
            <w:pPr>
              <w:jc w:val="center"/>
            </w:pPr>
            <w:r>
              <w:rPr>
                <w:rStyle w:val="numbercell"/>
              </w:rPr>
              <w:t>2.011</w:t>
            </w:r>
          </w:p>
        </w:tc>
        <w:tc>
          <w:tcPr>
            <w:tcW w:w="1276" w:type="dxa"/>
          </w:tcPr>
          <w:p w14:paraId="5657791A" w14:textId="77777777" w:rsidR="005A33E0" w:rsidRDefault="005A33E0" w:rsidP="005A33E0">
            <w:pPr>
              <w:jc w:val="center"/>
            </w:pPr>
            <w:r>
              <w:rPr>
                <w:rStyle w:val="numbercell"/>
              </w:rPr>
              <w:t>1.912</w:t>
            </w:r>
          </w:p>
        </w:tc>
        <w:tc>
          <w:tcPr>
            <w:tcW w:w="1275" w:type="dxa"/>
          </w:tcPr>
          <w:p w14:paraId="74CDB315" w14:textId="77777777" w:rsidR="005A33E0" w:rsidRDefault="005A33E0" w:rsidP="005A33E0">
            <w:pPr>
              <w:jc w:val="center"/>
            </w:pPr>
            <w:r>
              <w:rPr>
                <w:rStyle w:val="numbercell"/>
              </w:rPr>
              <w:t>0.056</w:t>
            </w:r>
          </w:p>
        </w:tc>
        <w:tc>
          <w:tcPr>
            <w:tcW w:w="1276" w:type="dxa"/>
          </w:tcPr>
          <w:p w14:paraId="125C2844" w14:textId="77777777" w:rsidR="005A33E0" w:rsidRDefault="005A33E0" w:rsidP="005A33E0">
            <w:pPr>
              <w:jc w:val="center"/>
            </w:pPr>
            <w:r>
              <w:rPr>
                <w:rStyle w:val="numbercell"/>
              </w:rPr>
              <w:t>-0.194</w:t>
            </w:r>
          </w:p>
        </w:tc>
        <w:tc>
          <w:tcPr>
            <w:tcW w:w="1276" w:type="dxa"/>
          </w:tcPr>
          <w:p w14:paraId="74816116" w14:textId="77777777" w:rsidR="005A33E0" w:rsidRDefault="005A33E0" w:rsidP="005A33E0">
            <w:pPr>
              <w:jc w:val="center"/>
            </w:pPr>
            <w:r>
              <w:t>0.003</w:t>
            </w:r>
          </w:p>
        </w:tc>
      </w:tr>
      <w:tr w:rsidR="005A33E0" w14:paraId="5284182F" w14:textId="77777777" w:rsidTr="00F8613A">
        <w:tc>
          <w:tcPr>
            <w:tcW w:w="709" w:type="dxa"/>
            <w:vMerge/>
            <w:vAlign w:val="center"/>
          </w:tcPr>
          <w:p w14:paraId="37ED3B53" w14:textId="77777777" w:rsidR="005A33E0" w:rsidRDefault="005A33E0" w:rsidP="005A33E0">
            <w:pPr>
              <w:jc w:val="center"/>
            </w:pPr>
          </w:p>
        </w:tc>
        <w:tc>
          <w:tcPr>
            <w:tcW w:w="1134" w:type="dxa"/>
            <w:vMerge/>
            <w:vAlign w:val="center"/>
          </w:tcPr>
          <w:p w14:paraId="2309AA3C" w14:textId="77777777" w:rsidR="005A33E0" w:rsidRDefault="005A33E0" w:rsidP="005A33E0"/>
        </w:tc>
        <w:tc>
          <w:tcPr>
            <w:tcW w:w="709" w:type="dxa"/>
          </w:tcPr>
          <w:p w14:paraId="44D4736C" w14:textId="77777777" w:rsidR="005A33E0" w:rsidRDefault="005A33E0" w:rsidP="005A33E0">
            <w:pPr>
              <w:jc w:val="center"/>
            </w:pPr>
            <w:r>
              <w:t>S.E.</w:t>
            </w:r>
          </w:p>
        </w:tc>
        <w:tc>
          <w:tcPr>
            <w:tcW w:w="992" w:type="dxa"/>
          </w:tcPr>
          <w:p w14:paraId="255CD5D8" w14:textId="77777777" w:rsidR="005A33E0" w:rsidRDefault="005A33E0" w:rsidP="005A33E0">
            <w:pPr>
              <w:jc w:val="center"/>
            </w:pPr>
            <w:r>
              <w:t>0.137</w:t>
            </w:r>
          </w:p>
        </w:tc>
        <w:tc>
          <w:tcPr>
            <w:tcW w:w="1276" w:type="dxa"/>
          </w:tcPr>
          <w:p w14:paraId="7584909D" w14:textId="77777777" w:rsidR="005A33E0" w:rsidRDefault="005A33E0" w:rsidP="005A33E0">
            <w:pPr>
              <w:jc w:val="center"/>
            </w:pPr>
            <w:r>
              <w:t>0.127</w:t>
            </w:r>
          </w:p>
        </w:tc>
        <w:tc>
          <w:tcPr>
            <w:tcW w:w="1276" w:type="dxa"/>
          </w:tcPr>
          <w:p w14:paraId="79ACCC5F" w14:textId="77777777" w:rsidR="005A33E0" w:rsidRDefault="005A33E0" w:rsidP="005A33E0">
            <w:pPr>
              <w:jc w:val="center"/>
            </w:pPr>
            <w:r>
              <w:t>0.100</w:t>
            </w:r>
          </w:p>
        </w:tc>
        <w:tc>
          <w:tcPr>
            <w:tcW w:w="1275" w:type="dxa"/>
          </w:tcPr>
          <w:p w14:paraId="752943BB" w14:textId="77777777" w:rsidR="005A33E0" w:rsidRDefault="005A33E0" w:rsidP="005A33E0">
            <w:pPr>
              <w:jc w:val="center"/>
            </w:pPr>
            <w:r>
              <w:rPr>
                <w:rStyle w:val="numbercell"/>
              </w:rPr>
              <w:t>0.037</w:t>
            </w:r>
          </w:p>
        </w:tc>
        <w:tc>
          <w:tcPr>
            <w:tcW w:w="1276" w:type="dxa"/>
          </w:tcPr>
          <w:p w14:paraId="4B185A70" w14:textId="77777777" w:rsidR="005A33E0" w:rsidRDefault="005A33E0" w:rsidP="005A33E0">
            <w:pPr>
              <w:jc w:val="center"/>
            </w:pPr>
            <w:r>
              <w:rPr>
                <w:rStyle w:val="numbercell"/>
              </w:rPr>
              <w:t>1.559</w:t>
            </w:r>
          </w:p>
        </w:tc>
        <w:tc>
          <w:tcPr>
            <w:tcW w:w="1276" w:type="dxa"/>
          </w:tcPr>
          <w:p w14:paraId="00525E1F" w14:textId="77777777" w:rsidR="005A33E0" w:rsidRDefault="005A33E0" w:rsidP="005A33E0">
            <w:pPr>
              <w:jc w:val="center"/>
            </w:pPr>
            <w:r>
              <w:rPr>
                <w:rStyle w:val="numbercell"/>
              </w:rPr>
              <w:t>0.046</w:t>
            </w:r>
          </w:p>
        </w:tc>
        <w:tc>
          <w:tcPr>
            <w:tcW w:w="1275" w:type="dxa"/>
          </w:tcPr>
          <w:p w14:paraId="72F18029" w14:textId="77777777" w:rsidR="005A33E0" w:rsidRDefault="005A33E0" w:rsidP="005A33E0">
            <w:pPr>
              <w:jc w:val="center"/>
            </w:pPr>
            <w:r>
              <w:rPr>
                <w:rStyle w:val="numbercell"/>
              </w:rPr>
              <w:t>0.007</w:t>
            </w:r>
          </w:p>
        </w:tc>
        <w:tc>
          <w:tcPr>
            <w:tcW w:w="1276" w:type="dxa"/>
          </w:tcPr>
          <w:p w14:paraId="35CE87E1" w14:textId="77777777" w:rsidR="005A33E0" w:rsidRDefault="005A33E0" w:rsidP="005A33E0">
            <w:pPr>
              <w:jc w:val="center"/>
            </w:pPr>
            <w:r>
              <w:rPr>
                <w:rStyle w:val="numbercell"/>
              </w:rPr>
              <w:t>0.196</w:t>
            </w:r>
          </w:p>
        </w:tc>
        <w:tc>
          <w:tcPr>
            <w:tcW w:w="1276" w:type="dxa"/>
          </w:tcPr>
          <w:p w14:paraId="4F3F82A7" w14:textId="77777777" w:rsidR="005A33E0" w:rsidRDefault="005A33E0" w:rsidP="005A33E0">
            <w:pPr>
              <w:jc w:val="center"/>
            </w:pPr>
            <w:r>
              <w:t>0.002</w:t>
            </w:r>
          </w:p>
        </w:tc>
      </w:tr>
      <w:tr w:rsidR="005A33E0" w14:paraId="0A44138D" w14:textId="77777777" w:rsidTr="00F8613A">
        <w:tc>
          <w:tcPr>
            <w:tcW w:w="709" w:type="dxa"/>
            <w:vMerge/>
            <w:vAlign w:val="center"/>
          </w:tcPr>
          <w:p w14:paraId="30A0A2E9" w14:textId="77777777" w:rsidR="005A33E0" w:rsidRDefault="005A33E0" w:rsidP="005A33E0">
            <w:pPr>
              <w:jc w:val="center"/>
            </w:pPr>
          </w:p>
        </w:tc>
        <w:tc>
          <w:tcPr>
            <w:tcW w:w="1134" w:type="dxa"/>
            <w:vMerge/>
            <w:vAlign w:val="center"/>
          </w:tcPr>
          <w:p w14:paraId="1D968456" w14:textId="77777777" w:rsidR="005A33E0" w:rsidRDefault="005A33E0" w:rsidP="005A33E0"/>
        </w:tc>
        <w:tc>
          <w:tcPr>
            <w:tcW w:w="709" w:type="dxa"/>
          </w:tcPr>
          <w:p w14:paraId="325F99DB" w14:textId="77777777" w:rsidR="005A33E0" w:rsidRDefault="005A33E0" w:rsidP="005A33E0">
            <w:pPr>
              <w:jc w:val="center"/>
            </w:pPr>
            <w:r>
              <w:t>n</w:t>
            </w:r>
          </w:p>
        </w:tc>
        <w:tc>
          <w:tcPr>
            <w:tcW w:w="992" w:type="dxa"/>
          </w:tcPr>
          <w:p w14:paraId="189E2C65" w14:textId="77777777" w:rsidR="005A33E0" w:rsidRDefault="005A33E0" w:rsidP="005A33E0">
            <w:pPr>
              <w:jc w:val="center"/>
            </w:pPr>
            <w:r>
              <w:t>512</w:t>
            </w:r>
          </w:p>
        </w:tc>
        <w:tc>
          <w:tcPr>
            <w:tcW w:w="1276" w:type="dxa"/>
          </w:tcPr>
          <w:p w14:paraId="0719DD43" w14:textId="77777777" w:rsidR="005A33E0" w:rsidRDefault="005A33E0" w:rsidP="005A33E0">
            <w:pPr>
              <w:jc w:val="center"/>
            </w:pPr>
            <w:r>
              <w:t>85</w:t>
            </w:r>
          </w:p>
        </w:tc>
        <w:tc>
          <w:tcPr>
            <w:tcW w:w="1276" w:type="dxa"/>
          </w:tcPr>
          <w:p w14:paraId="0649FA28" w14:textId="77777777" w:rsidR="005A33E0" w:rsidRDefault="005A33E0" w:rsidP="005A33E0">
            <w:pPr>
              <w:jc w:val="center"/>
            </w:pPr>
            <w:r>
              <w:t>270</w:t>
            </w:r>
          </w:p>
        </w:tc>
        <w:tc>
          <w:tcPr>
            <w:tcW w:w="1275" w:type="dxa"/>
          </w:tcPr>
          <w:p w14:paraId="5F0E8774" w14:textId="77777777" w:rsidR="005A33E0" w:rsidRDefault="005A33E0" w:rsidP="005A33E0">
            <w:pPr>
              <w:jc w:val="center"/>
            </w:pPr>
            <w:r>
              <w:t>512</w:t>
            </w:r>
          </w:p>
        </w:tc>
        <w:tc>
          <w:tcPr>
            <w:tcW w:w="1276" w:type="dxa"/>
          </w:tcPr>
          <w:p w14:paraId="4B6F4C73" w14:textId="77777777" w:rsidR="005A33E0" w:rsidRDefault="005A33E0" w:rsidP="005A33E0">
            <w:pPr>
              <w:jc w:val="center"/>
            </w:pPr>
            <w:r>
              <w:t>85</w:t>
            </w:r>
          </w:p>
        </w:tc>
        <w:tc>
          <w:tcPr>
            <w:tcW w:w="1276" w:type="dxa"/>
          </w:tcPr>
          <w:p w14:paraId="07D4B36B" w14:textId="77777777" w:rsidR="005A33E0" w:rsidRDefault="005A33E0" w:rsidP="005A33E0">
            <w:pPr>
              <w:jc w:val="center"/>
            </w:pPr>
            <w:r>
              <w:t>270</w:t>
            </w:r>
          </w:p>
        </w:tc>
        <w:tc>
          <w:tcPr>
            <w:tcW w:w="1275" w:type="dxa"/>
          </w:tcPr>
          <w:p w14:paraId="05F3C8F8" w14:textId="77777777" w:rsidR="005A33E0" w:rsidRDefault="005A33E0" w:rsidP="005A33E0">
            <w:pPr>
              <w:jc w:val="center"/>
            </w:pPr>
            <w:r>
              <w:t>512</w:t>
            </w:r>
          </w:p>
        </w:tc>
        <w:tc>
          <w:tcPr>
            <w:tcW w:w="1276" w:type="dxa"/>
          </w:tcPr>
          <w:p w14:paraId="7471954D" w14:textId="77777777" w:rsidR="005A33E0" w:rsidRDefault="005A33E0" w:rsidP="005A33E0">
            <w:pPr>
              <w:jc w:val="center"/>
            </w:pPr>
            <w:r>
              <w:t>85</w:t>
            </w:r>
          </w:p>
        </w:tc>
        <w:tc>
          <w:tcPr>
            <w:tcW w:w="1276" w:type="dxa"/>
          </w:tcPr>
          <w:p w14:paraId="4479A88D" w14:textId="77777777" w:rsidR="005A33E0" w:rsidRDefault="005A33E0" w:rsidP="005A33E0">
            <w:pPr>
              <w:jc w:val="center"/>
            </w:pPr>
            <w:r>
              <w:t>270</w:t>
            </w:r>
          </w:p>
        </w:tc>
      </w:tr>
      <w:tr w:rsidR="005A33E0" w14:paraId="589874FE" w14:textId="77777777" w:rsidTr="00F8613A">
        <w:tc>
          <w:tcPr>
            <w:tcW w:w="709" w:type="dxa"/>
            <w:vMerge/>
            <w:vAlign w:val="center"/>
          </w:tcPr>
          <w:p w14:paraId="70AEB208" w14:textId="77777777" w:rsidR="005A33E0" w:rsidRDefault="005A33E0" w:rsidP="005A33E0">
            <w:pPr>
              <w:jc w:val="center"/>
            </w:pPr>
          </w:p>
        </w:tc>
        <w:tc>
          <w:tcPr>
            <w:tcW w:w="1134" w:type="dxa"/>
            <w:vMerge w:val="restart"/>
            <w:vAlign w:val="center"/>
          </w:tcPr>
          <w:p w14:paraId="78F0C461" w14:textId="77777777" w:rsidR="005A33E0" w:rsidRDefault="005A33E0" w:rsidP="005A33E0">
            <w:r>
              <w:t>Medium</w:t>
            </w:r>
          </w:p>
        </w:tc>
        <w:tc>
          <w:tcPr>
            <w:tcW w:w="709" w:type="dxa"/>
          </w:tcPr>
          <w:p w14:paraId="47AAB799" w14:textId="77777777" w:rsidR="005A33E0" w:rsidRDefault="0058631F"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B5233E2" w14:textId="77777777" w:rsidR="005A33E0" w:rsidRDefault="005A33E0" w:rsidP="005A33E0">
            <w:pPr>
              <w:jc w:val="center"/>
            </w:pPr>
            <w:r>
              <w:t>14.139</w:t>
            </w:r>
          </w:p>
        </w:tc>
        <w:tc>
          <w:tcPr>
            <w:tcW w:w="1276" w:type="dxa"/>
          </w:tcPr>
          <w:p w14:paraId="1B9D53FF" w14:textId="77777777" w:rsidR="005A33E0" w:rsidRDefault="005A33E0" w:rsidP="005A33E0">
            <w:pPr>
              <w:jc w:val="center"/>
            </w:pPr>
            <w:r>
              <w:t>1.024</w:t>
            </w:r>
          </w:p>
        </w:tc>
        <w:tc>
          <w:tcPr>
            <w:tcW w:w="1276" w:type="dxa"/>
          </w:tcPr>
          <w:p w14:paraId="7DAC30E1" w14:textId="77777777" w:rsidR="005A33E0" w:rsidRDefault="005A33E0" w:rsidP="005A33E0">
            <w:pPr>
              <w:jc w:val="center"/>
            </w:pPr>
            <w:r>
              <w:t>0.966</w:t>
            </w:r>
          </w:p>
        </w:tc>
        <w:tc>
          <w:tcPr>
            <w:tcW w:w="1275" w:type="dxa"/>
          </w:tcPr>
          <w:p w14:paraId="51DC205F" w14:textId="77777777" w:rsidR="005A33E0" w:rsidRDefault="005A33E0" w:rsidP="005A33E0">
            <w:pPr>
              <w:jc w:val="center"/>
            </w:pPr>
            <w:r>
              <w:rPr>
                <w:rStyle w:val="numbercell"/>
              </w:rPr>
              <w:t>4.472</w:t>
            </w:r>
          </w:p>
        </w:tc>
        <w:tc>
          <w:tcPr>
            <w:tcW w:w="1276" w:type="dxa"/>
          </w:tcPr>
          <w:p w14:paraId="04D2C770" w14:textId="77777777" w:rsidR="005A33E0" w:rsidRDefault="005A33E0" w:rsidP="005A33E0">
            <w:pPr>
              <w:jc w:val="center"/>
            </w:pPr>
            <w:r>
              <w:rPr>
                <w:rStyle w:val="numbercell"/>
              </w:rPr>
              <w:t>3.458</w:t>
            </w:r>
          </w:p>
        </w:tc>
        <w:tc>
          <w:tcPr>
            <w:tcW w:w="1276" w:type="dxa"/>
          </w:tcPr>
          <w:p w14:paraId="2539CEE2" w14:textId="77777777" w:rsidR="005A33E0" w:rsidRDefault="005A33E0" w:rsidP="005A33E0">
            <w:pPr>
              <w:jc w:val="center"/>
            </w:pPr>
            <w:r>
              <w:rPr>
                <w:rStyle w:val="numbercell"/>
              </w:rPr>
              <w:t>1.786</w:t>
            </w:r>
          </w:p>
        </w:tc>
        <w:tc>
          <w:tcPr>
            <w:tcW w:w="1275" w:type="dxa"/>
          </w:tcPr>
          <w:p w14:paraId="35C27A9C" w14:textId="77777777" w:rsidR="005A33E0" w:rsidRDefault="005A33E0" w:rsidP="005A33E0">
            <w:pPr>
              <w:jc w:val="center"/>
            </w:pPr>
            <w:r>
              <w:rPr>
                <w:rStyle w:val="numbercell"/>
              </w:rPr>
              <w:t>0.465</w:t>
            </w:r>
          </w:p>
        </w:tc>
        <w:tc>
          <w:tcPr>
            <w:tcW w:w="1276" w:type="dxa"/>
          </w:tcPr>
          <w:p w14:paraId="00E68998" w14:textId="77777777" w:rsidR="005A33E0" w:rsidRDefault="005A33E0" w:rsidP="005A33E0">
            <w:pPr>
              <w:jc w:val="center"/>
            </w:pPr>
            <w:r>
              <w:rPr>
                <w:rStyle w:val="numbercell"/>
              </w:rPr>
              <w:t>-0.207</w:t>
            </w:r>
          </w:p>
        </w:tc>
        <w:tc>
          <w:tcPr>
            <w:tcW w:w="1276" w:type="dxa"/>
          </w:tcPr>
          <w:p w14:paraId="2739344F" w14:textId="77777777" w:rsidR="005A33E0" w:rsidRDefault="005A33E0" w:rsidP="005A33E0">
            <w:pPr>
              <w:jc w:val="center"/>
            </w:pPr>
            <w:r>
              <w:rPr>
                <w:rStyle w:val="numbercell"/>
              </w:rPr>
              <w:t>0.042</w:t>
            </w:r>
          </w:p>
        </w:tc>
      </w:tr>
      <w:tr w:rsidR="005A33E0" w14:paraId="47B362EC" w14:textId="77777777" w:rsidTr="00F8613A">
        <w:tc>
          <w:tcPr>
            <w:tcW w:w="709" w:type="dxa"/>
            <w:vMerge/>
            <w:vAlign w:val="center"/>
          </w:tcPr>
          <w:p w14:paraId="6BCD25C0" w14:textId="77777777" w:rsidR="005A33E0" w:rsidRDefault="005A33E0" w:rsidP="005A33E0">
            <w:pPr>
              <w:jc w:val="center"/>
            </w:pPr>
          </w:p>
        </w:tc>
        <w:tc>
          <w:tcPr>
            <w:tcW w:w="1134" w:type="dxa"/>
            <w:vMerge/>
            <w:vAlign w:val="center"/>
          </w:tcPr>
          <w:p w14:paraId="382E2771" w14:textId="77777777" w:rsidR="005A33E0" w:rsidRDefault="005A33E0" w:rsidP="005A33E0"/>
        </w:tc>
        <w:tc>
          <w:tcPr>
            <w:tcW w:w="709" w:type="dxa"/>
          </w:tcPr>
          <w:p w14:paraId="5DABFB15" w14:textId="77777777" w:rsidR="005A33E0" w:rsidRDefault="005A33E0" w:rsidP="005A33E0">
            <w:pPr>
              <w:jc w:val="center"/>
            </w:pPr>
            <w:r>
              <w:t>S.E.</w:t>
            </w:r>
          </w:p>
        </w:tc>
        <w:tc>
          <w:tcPr>
            <w:tcW w:w="992" w:type="dxa"/>
          </w:tcPr>
          <w:p w14:paraId="29CC3716" w14:textId="77777777" w:rsidR="005A33E0" w:rsidRDefault="005A33E0" w:rsidP="005A33E0">
            <w:pPr>
              <w:jc w:val="center"/>
            </w:pPr>
            <w:r>
              <w:t>0.288</w:t>
            </w:r>
          </w:p>
        </w:tc>
        <w:tc>
          <w:tcPr>
            <w:tcW w:w="1276" w:type="dxa"/>
          </w:tcPr>
          <w:p w14:paraId="1A6A1465" w14:textId="77777777" w:rsidR="005A33E0" w:rsidRDefault="005A33E0" w:rsidP="005A33E0">
            <w:pPr>
              <w:jc w:val="center"/>
            </w:pPr>
            <w:r>
              <w:t>0.114</w:t>
            </w:r>
          </w:p>
        </w:tc>
        <w:tc>
          <w:tcPr>
            <w:tcW w:w="1276" w:type="dxa"/>
          </w:tcPr>
          <w:p w14:paraId="729D3284" w14:textId="77777777" w:rsidR="005A33E0" w:rsidRDefault="005A33E0" w:rsidP="005A33E0">
            <w:pPr>
              <w:jc w:val="center"/>
            </w:pPr>
            <w:r>
              <w:t>0.077</w:t>
            </w:r>
          </w:p>
        </w:tc>
        <w:tc>
          <w:tcPr>
            <w:tcW w:w="1275" w:type="dxa"/>
          </w:tcPr>
          <w:p w14:paraId="13A7EB44" w14:textId="77777777" w:rsidR="005A33E0" w:rsidRDefault="005A33E0" w:rsidP="005A33E0">
            <w:pPr>
              <w:jc w:val="center"/>
            </w:pPr>
            <w:r>
              <w:rPr>
                <w:rStyle w:val="numbercell"/>
              </w:rPr>
              <w:t>0.623</w:t>
            </w:r>
          </w:p>
        </w:tc>
        <w:tc>
          <w:tcPr>
            <w:tcW w:w="1276" w:type="dxa"/>
          </w:tcPr>
          <w:p w14:paraId="2BF9462D" w14:textId="77777777" w:rsidR="005A33E0" w:rsidRDefault="005A33E0" w:rsidP="005A33E0">
            <w:pPr>
              <w:jc w:val="center"/>
            </w:pPr>
            <w:r>
              <w:rPr>
                <w:rStyle w:val="numbercell"/>
              </w:rPr>
              <w:t>2.438</w:t>
            </w:r>
          </w:p>
        </w:tc>
        <w:tc>
          <w:tcPr>
            <w:tcW w:w="1276" w:type="dxa"/>
          </w:tcPr>
          <w:p w14:paraId="15060836" w14:textId="77777777" w:rsidR="005A33E0" w:rsidRDefault="005A33E0" w:rsidP="005A33E0">
            <w:pPr>
              <w:jc w:val="center"/>
            </w:pPr>
            <w:r>
              <w:rPr>
                <w:rStyle w:val="numbercell"/>
              </w:rPr>
              <w:t>0.040</w:t>
            </w:r>
          </w:p>
        </w:tc>
        <w:tc>
          <w:tcPr>
            <w:tcW w:w="1275" w:type="dxa"/>
          </w:tcPr>
          <w:p w14:paraId="2375CD9F" w14:textId="77777777" w:rsidR="005A33E0" w:rsidRDefault="005A33E0" w:rsidP="005A33E0">
            <w:pPr>
              <w:jc w:val="center"/>
            </w:pPr>
            <w:r>
              <w:rPr>
                <w:rStyle w:val="numbercell"/>
              </w:rPr>
              <w:t>0.098</w:t>
            </w:r>
          </w:p>
        </w:tc>
        <w:tc>
          <w:tcPr>
            <w:tcW w:w="1276" w:type="dxa"/>
          </w:tcPr>
          <w:p w14:paraId="795E039B" w14:textId="77777777" w:rsidR="005A33E0" w:rsidRDefault="005A33E0" w:rsidP="005A33E0">
            <w:pPr>
              <w:jc w:val="center"/>
            </w:pPr>
            <w:r>
              <w:t>0.167</w:t>
            </w:r>
          </w:p>
        </w:tc>
        <w:tc>
          <w:tcPr>
            <w:tcW w:w="1276" w:type="dxa"/>
          </w:tcPr>
          <w:p w14:paraId="26BD5004" w14:textId="77777777" w:rsidR="005A33E0" w:rsidRDefault="005A33E0" w:rsidP="005A33E0">
            <w:pPr>
              <w:jc w:val="center"/>
            </w:pPr>
            <w:r>
              <w:rPr>
                <w:rStyle w:val="numbercell"/>
              </w:rPr>
              <w:t>0.003</w:t>
            </w:r>
          </w:p>
        </w:tc>
      </w:tr>
      <w:tr w:rsidR="005A33E0" w14:paraId="14299650" w14:textId="77777777" w:rsidTr="00F8613A">
        <w:tc>
          <w:tcPr>
            <w:tcW w:w="709" w:type="dxa"/>
            <w:vMerge/>
            <w:vAlign w:val="center"/>
          </w:tcPr>
          <w:p w14:paraId="47E6DDC9" w14:textId="77777777" w:rsidR="005A33E0" w:rsidRDefault="005A33E0" w:rsidP="005A33E0">
            <w:pPr>
              <w:jc w:val="center"/>
            </w:pPr>
          </w:p>
        </w:tc>
        <w:tc>
          <w:tcPr>
            <w:tcW w:w="1134" w:type="dxa"/>
            <w:vMerge/>
            <w:vAlign w:val="center"/>
          </w:tcPr>
          <w:p w14:paraId="7ED750FE" w14:textId="77777777" w:rsidR="005A33E0" w:rsidRDefault="005A33E0" w:rsidP="005A33E0"/>
        </w:tc>
        <w:tc>
          <w:tcPr>
            <w:tcW w:w="709" w:type="dxa"/>
          </w:tcPr>
          <w:p w14:paraId="254B0C79" w14:textId="77777777" w:rsidR="005A33E0" w:rsidRDefault="005A33E0" w:rsidP="005A33E0">
            <w:pPr>
              <w:jc w:val="center"/>
            </w:pPr>
            <w:r>
              <w:t>n</w:t>
            </w:r>
          </w:p>
        </w:tc>
        <w:tc>
          <w:tcPr>
            <w:tcW w:w="992" w:type="dxa"/>
          </w:tcPr>
          <w:p w14:paraId="4B2A3C86" w14:textId="77777777" w:rsidR="005A33E0" w:rsidRDefault="005A33E0" w:rsidP="005A33E0">
            <w:pPr>
              <w:jc w:val="center"/>
            </w:pPr>
            <w:r>
              <w:t>15</w:t>
            </w:r>
          </w:p>
        </w:tc>
        <w:tc>
          <w:tcPr>
            <w:tcW w:w="1276" w:type="dxa"/>
          </w:tcPr>
          <w:p w14:paraId="2E60ADDB" w14:textId="77777777" w:rsidR="005A33E0" w:rsidRDefault="005A33E0" w:rsidP="005A33E0">
            <w:pPr>
              <w:jc w:val="center"/>
            </w:pPr>
            <w:r>
              <w:t>83</w:t>
            </w:r>
          </w:p>
        </w:tc>
        <w:tc>
          <w:tcPr>
            <w:tcW w:w="1276" w:type="dxa"/>
          </w:tcPr>
          <w:p w14:paraId="4DFA87D8" w14:textId="77777777" w:rsidR="005A33E0" w:rsidRDefault="005A33E0" w:rsidP="005A33E0">
            <w:pPr>
              <w:jc w:val="center"/>
            </w:pPr>
            <w:r>
              <w:t>109</w:t>
            </w:r>
          </w:p>
        </w:tc>
        <w:tc>
          <w:tcPr>
            <w:tcW w:w="1275" w:type="dxa"/>
          </w:tcPr>
          <w:p w14:paraId="1F3A48C8" w14:textId="77777777" w:rsidR="005A33E0" w:rsidRDefault="005A33E0" w:rsidP="005A33E0">
            <w:pPr>
              <w:jc w:val="center"/>
            </w:pPr>
            <w:r>
              <w:t>15</w:t>
            </w:r>
          </w:p>
        </w:tc>
        <w:tc>
          <w:tcPr>
            <w:tcW w:w="1276" w:type="dxa"/>
          </w:tcPr>
          <w:p w14:paraId="1A06D5EF" w14:textId="77777777" w:rsidR="005A33E0" w:rsidRDefault="005A33E0" w:rsidP="005A33E0">
            <w:pPr>
              <w:jc w:val="center"/>
            </w:pPr>
            <w:r>
              <w:t>83</w:t>
            </w:r>
          </w:p>
        </w:tc>
        <w:tc>
          <w:tcPr>
            <w:tcW w:w="1276" w:type="dxa"/>
          </w:tcPr>
          <w:p w14:paraId="1349EAEC" w14:textId="77777777" w:rsidR="005A33E0" w:rsidRDefault="005A33E0" w:rsidP="005A33E0">
            <w:pPr>
              <w:jc w:val="center"/>
            </w:pPr>
            <w:r>
              <w:t>109</w:t>
            </w:r>
          </w:p>
        </w:tc>
        <w:tc>
          <w:tcPr>
            <w:tcW w:w="1275" w:type="dxa"/>
          </w:tcPr>
          <w:p w14:paraId="15C622F3" w14:textId="77777777" w:rsidR="005A33E0" w:rsidRDefault="005A33E0" w:rsidP="005A33E0">
            <w:pPr>
              <w:jc w:val="center"/>
            </w:pPr>
            <w:r>
              <w:t>15</w:t>
            </w:r>
          </w:p>
        </w:tc>
        <w:tc>
          <w:tcPr>
            <w:tcW w:w="1276" w:type="dxa"/>
          </w:tcPr>
          <w:p w14:paraId="6D377521" w14:textId="77777777" w:rsidR="005A33E0" w:rsidRDefault="005A33E0" w:rsidP="005A33E0">
            <w:pPr>
              <w:jc w:val="center"/>
            </w:pPr>
            <w:r>
              <w:t>83</w:t>
            </w:r>
          </w:p>
        </w:tc>
        <w:tc>
          <w:tcPr>
            <w:tcW w:w="1276" w:type="dxa"/>
          </w:tcPr>
          <w:p w14:paraId="03955D51" w14:textId="77777777" w:rsidR="005A33E0" w:rsidRDefault="005A33E0" w:rsidP="005A33E0">
            <w:pPr>
              <w:jc w:val="center"/>
            </w:pPr>
            <w:r>
              <w:t>109</w:t>
            </w:r>
          </w:p>
        </w:tc>
      </w:tr>
      <w:tr w:rsidR="005A33E0" w14:paraId="4FE4D13E" w14:textId="77777777" w:rsidTr="00F8613A">
        <w:tc>
          <w:tcPr>
            <w:tcW w:w="709" w:type="dxa"/>
            <w:vMerge/>
            <w:vAlign w:val="center"/>
          </w:tcPr>
          <w:p w14:paraId="1A784325" w14:textId="77777777" w:rsidR="005A33E0" w:rsidRDefault="005A33E0" w:rsidP="005A33E0">
            <w:pPr>
              <w:jc w:val="center"/>
            </w:pPr>
          </w:p>
        </w:tc>
        <w:tc>
          <w:tcPr>
            <w:tcW w:w="1134" w:type="dxa"/>
            <w:vMerge w:val="restart"/>
            <w:vAlign w:val="center"/>
          </w:tcPr>
          <w:p w14:paraId="12B4B23E" w14:textId="77777777" w:rsidR="005A33E0" w:rsidRDefault="005A33E0" w:rsidP="005A33E0">
            <w:r>
              <w:t>High</w:t>
            </w:r>
          </w:p>
        </w:tc>
        <w:tc>
          <w:tcPr>
            <w:tcW w:w="709" w:type="dxa"/>
          </w:tcPr>
          <w:p w14:paraId="3926B929" w14:textId="77777777" w:rsidR="005A33E0" w:rsidRDefault="0058631F"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D9A1C0F" w14:textId="77777777" w:rsidR="005A33E0" w:rsidRDefault="005A33E0" w:rsidP="005A33E0">
            <w:pPr>
              <w:jc w:val="center"/>
            </w:pPr>
            <w:r>
              <w:t>13.952</w:t>
            </w:r>
          </w:p>
        </w:tc>
        <w:tc>
          <w:tcPr>
            <w:tcW w:w="1276" w:type="dxa"/>
          </w:tcPr>
          <w:p w14:paraId="3C332DD6" w14:textId="77777777" w:rsidR="005A33E0" w:rsidRDefault="005A33E0" w:rsidP="005A33E0">
            <w:pPr>
              <w:jc w:val="center"/>
            </w:pPr>
            <w:r>
              <w:t>0.581</w:t>
            </w:r>
          </w:p>
        </w:tc>
        <w:tc>
          <w:tcPr>
            <w:tcW w:w="1276" w:type="dxa"/>
          </w:tcPr>
          <w:p w14:paraId="12724209" w14:textId="77777777" w:rsidR="005A33E0" w:rsidRDefault="005A33E0" w:rsidP="005A33E0">
            <w:pPr>
              <w:jc w:val="center"/>
            </w:pPr>
            <w:r>
              <w:t>1.063</w:t>
            </w:r>
          </w:p>
        </w:tc>
        <w:tc>
          <w:tcPr>
            <w:tcW w:w="1275" w:type="dxa"/>
          </w:tcPr>
          <w:p w14:paraId="445C1E33" w14:textId="77777777" w:rsidR="005A33E0" w:rsidRDefault="005A33E0" w:rsidP="005A33E0">
            <w:pPr>
              <w:jc w:val="center"/>
            </w:pPr>
            <w:r>
              <w:rPr>
                <w:rStyle w:val="numbercell"/>
              </w:rPr>
              <w:t>3.539</w:t>
            </w:r>
          </w:p>
        </w:tc>
        <w:tc>
          <w:tcPr>
            <w:tcW w:w="1276" w:type="dxa"/>
          </w:tcPr>
          <w:p w14:paraId="1CFF5695" w14:textId="77777777" w:rsidR="005A33E0" w:rsidRDefault="005A33E0" w:rsidP="005A33E0">
            <w:pPr>
              <w:jc w:val="center"/>
            </w:pPr>
            <w:r>
              <w:t>0.140</w:t>
            </w:r>
          </w:p>
        </w:tc>
        <w:tc>
          <w:tcPr>
            <w:tcW w:w="1276" w:type="dxa"/>
          </w:tcPr>
          <w:p w14:paraId="0AA9539F" w14:textId="77777777" w:rsidR="005A33E0" w:rsidRDefault="005A33E0" w:rsidP="005A33E0">
            <w:pPr>
              <w:jc w:val="center"/>
            </w:pPr>
            <w:r>
              <w:rPr>
                <w:rStyle w:val="numbercell"/>
              </w:rPr>
              <w:t>1.639</w:t>
            </w:r>
          </w:p>
        </w:tc>
        <w:tc>
          <w:tcPr>
            <w:tcW w:w="1275" w:type="dxa"/>
          </w:tcPr>
          <w:p w14:paraId="1CF9A4CD" w14:textId="77777777" w:rsidR="005A33E0" w:rsidRDefault="005A33E0" w:rsidP="005A33E0">
            <w:pPr>
              <w:jc w:val="center"/>
            </w:pPr>
            <w:r>
              <w:t>0.113</w:t>
            </w:r>
          </w:p>
        </w:tc>
        <w:tc>
          <w:tcPr>
            <w:tcW w:w="1276" w:type="dxa"/>
          </w:tcPr>
          <w:p w14:paraId="3033FC21" w14:textId="77777777" w:rsidR="005A33E0" w:rsidRDefault="005A33E0" w:rsidP="005A33E0">
            <w:pPr>
              <w:jc w:val="center"/>
            </w:pPr>
            <w:r>
              <w:rPr>
                <w:rStyle w:val="numbercell"/>
              </w:rPr>
              <w:t>0.002</w:t>
            </w:r>
          </w:p>
        </w:tc>
        <w:tc>
          <w:tcPr>
            <w:tcW w:w="1276" w:type="dxa"/>
          </w:tcPr>
          <w:p w14:paraId="555C458B" w14:textId="77777777" w:rsidR="005A33E0" w:rsidRDefault="005A33E0" w:rsidP="005A33E0">
            <w:pPr>
              <w:jc w:val="center"/>
            </w:pPr>
            <w:r>
              <w:rPr>
                <w:rStyle w:val="numbercell"/>
              </w:rPr>
              <w:t>0.019</w:t>
            </w:r>
          </w:p>
        </w:tc>
      </w:tr>
      <w:tr w:rsidR="005A33E0" w14:paraId="0FEFC68C" w14:textId="77777777" w:rsidTr="00F8613A">
        <w:tc>
          <w:tcPr>
            <w:tcW w:w="709" w:type="dxa"/>
            <w:vMerge/>
            <w:vAlign w:val="center"/>
          </w:tcPr>
          <w:p w14:paraId="183C1902" w14:textId="77777777" w:rsidR="005A33E0" w:rsidRDefault="005A33E0" w:rsidP="005A33E0">
            <w:pPr>
              <w:jc w:val="center"/>
            </w:pPr>
          </w:p>
        </w:tc>
        <w:tc>
          <w:tcPr>
            <w:tcW w:w="1134" w:type="dxa"/>
            <w:vMerge/>
            <w:vAlign w:val="center"/>
          </w:tcPr>
          <w:p w14:paraId="54982144" w14:textId="77777777" w:rsidR="005A33E0" w:rsidRDefault="005A33E0" w:rsidP="005A33E0">
            <w:pPr>
              <w:jc w:val="center"/>
            </w:pPr>
          </w:p>
        </w:tc>
        <w:tc>
          <w:tcPr>
            <w:tcW w:w="709" w:type="dxa"/>
          </w:tcPr>
          <w:p w14:paraId="6B4108BD" w14:textId="77777777" w:rsidR="005A33E0" w:rsidRDefault="005A33E0" w:rsidP="005A33E0">
            <w:pPr>
              <w:jc w:val="center"/>
            </w:pPr>
            <w:r>
              <w:t>S.E.</w:t>
            </w:r>
          </w:p>
        </w:tc>
        <w:tc>
          <w:tcPr>
            <w:tcW w:w="992" w:type="dxa"/>
          </w:tcPr>
          <w:p w14:paraId="38F92F19" w14:textId="77777777" w:rsidR="005A33E0" w:rsidRDefault="005A33E0" w:rsidP="005A33E0">
            <w:pPr>
              <w:jc w:val="center"/>
            </w:pPr>
            <w:r>
              <w:t>0.308</w:t>
            </w:r>
          </w:p>
        </w:tc>
        <w:tc>
          <w:tcPr>
            <w:tcW w:w="1276" w:type="dxa"/>
          </w:tcPr>
          <w:p w14:paraId="4A90B669" w14:textId="77777777" w:rsidR="005A33E0" w:rsidRDefault="005A33E0" w:rsidP="005A33E0">
            <w:pPr>
              <w:jc w:val="center"/>
            </w:pPr>
            <w:r>
              <w:t>0.028</w:t>
            </w:r>
          </w:p>
        </w:tc>
        <w:tc>
          <w:tcPr>
            <w:tcW w:w="1276" w:type="dxa"/>
          </w:tcPr>
          <w:p w14:paraId="2CB2BC4D" w14:textId="77777777" w:rsidR="005A33E0" w:rsidRDefault="005A33E0" w:rsidP="005A33E0">
            <w:pPr>
              <w:jc w:val="center"/>
            </w:pPr>
            <w:r>
              <w:t>0.067</w:t>
            </w:r>
          </w:p>
        </w:tc>
        <w:tc>
          <w:tcPr>
            <w:tcW w:w="1275" w:type="dxa"/>
          </w:tcPr>
          <w:p w14:paraId="5FEEADDD" w14:textId="77777777" w:rsidR="005A33E0" w:rsidRDefault="005A33E0" w:rsidP="005A33E0">
            <w:pPr>
              <w:jc w:val="center"/>
            </w:pPr>
            <w:r>
              <w:rPr>
                <w:rStyle w:val="numbercell"/>
              </w:rPr>
              <w:t>1.362</w:t>
            </w:r>
          </w:p>
        </w:tc>
        <w:tc>
          <w:tcPr>
            <w:tcW w:w="1276" w:type="dxa"/>
          </w:tcPr>
          <w:p w14:paraId="6290D398" w14:textId="77777777" w:rsidR="005A33E0" w:rsidRDefault="005A33E0" w:rsidP="005A33E0">
            <w:pPr>
              <w:jc w:val="center"/>
            </w:pPr>
            <w:r>
              <w:rPr>
                <w:rStyle w:val="numbercell"/>
              </w:rPr>
              <w:t>0.006</w:t>
            </w:r>
          </w:p>
        </w:tc>
        <w:tc>
          <w:tcPr>
            <w:tcW w:w="1276" w:type="dxa"/>
          </w:tcPr>
          <w:p w14:paraId="69126607" w14:textId="77777777" w:rsidR="005A33E0" w:rsidRDefault="005A33E0" w:rsidP="005A33E0">
            <w:pPr>
              <w:jc w:val="center"/>
            </w:pPr>
            <w:r>
              <w:rPr>
                <w:rStyle w:val="numbercell"/>
              </w:rPr>
              <w:t>0.047</w:t>
            </w:r>
          </w:p>
        </w:tc>
        <w:tc>
          <w:tcPr>
            <w:tcW w:w="1275" w:type="dxa"/>
          </w:tcPr>
          <w:p w14:paraId="01E10565" w14:textId="77777777" w:rsidR="005A33E0" w:rsidRDefault="005A33E0" w:rsidP="005A33E0">
            <w:pPr>
              <w:jc w:val="center"/>
            </w:pPr>
            <w:r>
              <w:t>0.060</w:t>
            </w:r>
          </w:p>
        </w:tc>
        <w:tc>
          <w:tcPr>
            <w:tcW w:w="1276" w:type="dxa"/>
          </w:tcPr>
          <w:p w14:paraId="3098A7EB" w14:textId="77777777" w:rsidR="005A33E0" w:rsidRDefault="005A33E0" w:rsidP="005A33E0">
            <w:pPr>
              <w:jc w:val="center"/>
            </w:pPr>
            <w:r>
              <w:rPr>
                <w:rStyle w:val="numbercell"/>
              </w:rPr>
              <w:t>0.0002</w:t>
            </w:r>
          </w:p>
        </w:tc>
        <w:tc>
          <w:tcPr>
            <w:tcW w:w="1276" w:type="dxa"/>
          </w:tcPr>
          <w:p w14:paraId="6B6EAD00" w14:textId="77777777" w:rsidR="005A33E0" w:rsidRDefault="005A33E0" w:rsidP="005A33E0">
            <w:pPr>
              <w:jc w:val="center"/>
            </w:pPr>
            <w:r>
              <w:rPr>
                <w:rStyle w:val="numbercell"/>
              </w:rPr>
              <w:t>0.003</w:t>
            </w:r>
          </w:p>
        </w:tc>
      </w:tr>
      <w:tr w:rsidR="005A33E0" w14:paraId="4187F5C7" w14:textId="77777777" w:rsidTr="00F8613A">
        <w:tc>
          <w:tcPr>
            <w:tcW w:w="709" w:type="dxa"/>
            <w:vMerge/>
            <w:vAlign w:val="center"/>
          </w:tcPr>
          <w:p w14:paraId="7CA0B1E9" w14:textId="77777777" w:rsidR="005A33E0" w:rsidRDefault="005A33E0" w:rsidP="005A33E0">
            <w:pPr>
              <w:jc w:val="center"/>
            </w:pPr>
          </w:p>
        </w:tc>
        <w:tc>
          <w:tcPr>
            <w:tcW w:w="1134" w:type="dxa"/>
            <w:vMerge/>
            <w:vAlign w:val="center"/>
          </w:tcPr>
          <w:p w14:paraId="3BD63BAB" w14:textId="77777777" w:rsidR="005A33E0" w:rsidRDefault="005A33E0" w:rsidP="005A33E0">
            <w:pPr>
              <w:jc w:val="center"/>
            </w:pPr>
          </w:p>
        </w:tc>
        <w:tc>
          <w:tcPr>
            <w:tcW w:w="709" w:type="dxa"/>
          </w:tcPr>
          <w:p w14:paraId="24BBEB0F" w14:textId="77777777" w:rsidR="005A33E0" w:rsidRDefault="005A33E0" w:rsidP="005A33E0">
            <w:pPr>
              <w:jc w:val="center"/>
            </w:pPr>
            <w:r>
              <w:t>n</w:t>
            </w:r>
          </w:p>
        </w:tc>
        <w:tc>
          <w:tcPr>
            <w:tcW w:w="992" w:type="dxa"/>
          </w:tcPr>
          <w:p w14:paraId="5835736B" w14:textId="77777777" w:rsidR="005A33E0" w:rsidRDefault="005A33E0" w:rsidP="005A33E0">
            <w:pPr>
              <w:jc w:val="center"/>
            </w:pPr>
            <w:r>
              <w:t>18</w:t>
            </w:r>
          </w:p>
        </w:tc>
        <w:tc>
          <w:tcPr>
            <w:tcW w:w="1276" w:type="dxa"/>
          </w:tcPr>
          <w:p w14:paraId="1599A8F7" w14:textId="77777777" w:rsidR="005A33E0" w:rsidRDefault="005A33E0" w:rsidP="005A33E0">
            <w:pPr>
              <w:jc w:val="center"/>
            </w:pPr>
            <w:r>
              <w:t>299</w:t>
            </w:r>
          </w:p>
        </w:tc>
        <w:tc>
          <w:tcPr>
            <w:tcW w:w="1276" w:type="dxa"/>
          </w:tcPr>
          <w:p w14:paraId="42F3BE15" w14:textId="77777777" w:rsidR="005A33E0" w:rsidRDefault="005A33E0" w:rsidP="005A33E0">
            <w:pPr>
              <w:jc w:val="center"/>
            </w:pPr>
            <w:r>
              <w:t>93</w:t>
            </w:r>
          </w:p>
        </w:tc>
        <w:tc>
          <w:tcPr>
            <w:tcW w:w="1275" w:type="dxa"/>
          </w:tcPr>
          <w:p w14:paraId="1BD007DE" w14:textId="77777777" w:rsidR="005A33E0" w:rsidRDefault="005A33E0" w:rsidP="005A33E0">
            <w:pPr>
              <w:jc w:val="center"/>
            </w:pPr>
            <w:r>
              <w:t>18</w:t>
            </w:r>
          </w:p>
        </w:tc>
        <w:tc>
          <w:tcPr>
            <w:tcW w:w="1276" w:type="dxa"/>
          </w:tcPr>
          <w:p w14:paraId="16CA9A21" w14:textId="77777777" w:rsidR="005A33E0" w:rsidRDefault="005A33E0" w:rsidP="005A33E0">
            <w:pPr>
              <w:jc w:val="center"/>
            </w:pPr>
            <w:r>
              <w:t>299</w:t>
            </w:r>
          </w:p>
        </w:tc>
        <w:tc>
          <w:tcPr>
            <w:tcW w:w="1276" w:type="dxa"/>
          </w:tcPr>
          <w:p w14:paraId="7587AC97" w14:textId="77777777" w:rsidR="005A33E0" w:rsidRDefault="005A33E0" w:rsidP="005A33E0">
            <w:pPr>
              <w:jc w:val="center"/>
            </w:pPr>
            <w:r>
              <w:t>93</w:t>
            </w:r>
          </w:p>
        </w:tc>
        <w:tc>
          <w:tcPr>
            <w:tcW w:w="1275" w:type="dxa"/>
          </w:tcPr>
          <w:p w14:paraId="70F51D6E" w14:textId="77777777" w:rsidR="005A33E0" w:rsidRDefault="005A33E0" w:rsidP="005A33E0">
            <w:pPr>
              <w:jc w:val="center"/>
            </w:pPr>
            <w:r>
              <w:t>18</w:t>
            </w:r>
          </w:p>
        </w:tc>
        <w:tc>
          <w:tcPr>
            <w:tcW w:w="1276" w:type="dxa"/>
          </w:tcPr>
          <w:p w14:paraId="0676F97A" w14:textId="77777777" w:rsidR="005A33E0" w:rsidRDefault="005A33E0" w:rsidP="005A33E0">
            <w:pPr>
              <w:jc w:val="center"/>
            </w:pPr>
            <w:r>
              <w:t>299</w:t>
            </w:r>
          </w:p>
        </w:tc>
        <w:tc>
          <w:tcPr>
            <w:tcW w:w="1276" w:type="dxa"/>
          </w:tcPr>
          <w:p w14:paraId="1D4D822F" w14:textId="77777777" w:rsidR="005A33E0" w:rsidRDefault="005A33E0" w:rsidP="005A33E0">
            <w:pPr>
              <w:jc w:val="center"/>
            </w:pPr>
            <w:r>
              <w:t>93</w:t>
            </w:r>
          </w:p>
        </w:tc>
      </w:tr>
      <w:tr w:rsidR="005A33E0" w14:paraId="4BACD999" w14:textId="77777777" w:rsidTr="00F8613A">
        <w:trPr>
          <w:trHeight w:val="585"/>
        </w:trPr>
        <w:tc>
          <w:tcPr>
            <w:tcW w:w="1843" w:type="dxa"/>
            <w:gridSpan w:val="2"/>
            <w:vAlign w:val="center"/>
          </w:tcPr>
          <w:p w14:paraId="17ECAFAF" w14:textId="77777777" w:rsidR="005A33E0" w:rsidRDefault="005A33E0" w:rsidP="005A33E0">
            <w:r>
              <w:t>Mutational correlation</w:t>
            </w:r>
          </w:p>
        </w:tc>
        <w:tc>
          <w:tcPr>
            <w:tcW w:w="709" w:type="dxa"/>
          </w:tcPr>
          <w:p w14:paraId="6E1C7EA0" w14:textId="77777777" w:rsidR="005A33E0" w:rsidRPr="00A96C5E" w:rsidRDefault="005A33E0" w:rsidP="005A33E0">
            <w:pPr>
              <w:jc w:val="center"/>
              <w:rPr>
                <w:rFonts w:ascii="Calibri" w:eastAsia="Calibri" w:hAnsi="Calibri" w:cs="Times New Roman"/>
              </w:rPr>
            </w:pPr>
          </w:p>
        </w:tc>
        <w:tc>
          <w:tcPr>
            <w:tcW w:w="992" w:type="dxa"/>
          </w:tcPr>
          <w:p w14:paraId="5632A6DA" w14:textId="77777777" w:rsidR="005A33E0" w:rsidRDefault="005A33E0" w:rsidP="005A33E0"/>
        </w:tc>
        <w:tc>
          <w:tcPr>
            <w:tcW w:w="1276" w:type="dxa"/>
          </w:tcPr>
          <w:p w14:paraId="7037D43B" w14:textId="77777777" w:rsidR="005A33E0" w:rsidRDefault="005A33E0" w:rsidP="005A33E0"/>
        </w:tc>
        <w:tc>
          <w:tcPr>
            <w:tcW w:w="1276" w:type="dxa"/>
          </w:tcPr>
          <w:p w14:paraId="28D5CFE0" w14:textId="77777777" w:rsidR="005A33E0" w:rsidRDefault="005A33E0" w:rsidP="005A33E0"/>
        </w:tc>
        <w:tc>
          <w:tcPr>
            <w:tcW w:w="1275" w:type="dxa"/>
          </w:tcPr>
          <w:p w14:paraId="2D948258" w14:textId="77777777" w:rsidR="005A33E0" w:rsidRDefault="005A33E0" w:rsidP="005A33E0">
            <w:pPr>
              <w:rPr>
                <w:rStyle w:val="numbercell"/>
              </w:rPr>
            </w:pPr>
          </w:p>
        </w:tc>
        <w:tc>
          <w:tcPr>
            <w:tcW w:w="1276" w:type="dxa"/>
          </w:tcPr>
          <w:p w14:paraId="355925C3" w14:textId="77777777" w:rsidR="005A33E0" w:rsidRDefault="005A33E0" w:rsidP="005A33E0">
            <w:pPr>
              <w:rPr>
                <w:rStyle w:val="numbercell"/>
              </w:rPr>
            </w:pPr>
          </w:p>
        </w:tc>
        <w:tc>
          <w:tcPr>
            <w:tcW w:w="1276" w:type="dxa"/>
          </w:tcPr>
          <w:p w14:paraId="380A81BB" w14:textId="77777777" w:rsidR="005A33E0" w:rsidRDefault="005A33E0" w:rsidP="005A33E0">
            <w:pPr>
              <w:rPr>
                <w:rStyle w:val="numbercell"/>
              </w:rPr>
            </w:pPr>
          </w:p>
        </w:tc>
        <w:tc>
          <w:tcPr>
            <w:tcW w:w="1275" w:type="dxa"/>
          </w:tcPr>
          <w:p w14:paraId="061FBF40" w14:textId="77777777" w:rsidR="005A33E0" w:rsidRDefault="005A33E0" w:rsidP="005A33E0">
            <w:pPr>
              <w:rPr>
                <w:rStyle w:val="numbercell"/>
              </w:rPr>
            </w:pPr>
          </w:p>
        </w:tc>
        <w:tc>
          <w:tcPr>
            <w:tcW w:w="1276" w:type="dxa"/>
          </w:tcPr>
          <w:p w14:paraId="0AF8A556" w14:textId="77777777" w:rsidR="005A33E0" w:rsidRDefault="005A33E0" w:rsidP="005A33E0">
            <w:pPr>
              <w:rPr>
                <w:rStyle w:val="numbercell"/>
              </w:rPr>
            </w:pPr>
          </w:p>
        </w:tc>
        <w:tc>
          <w:tcPr>
            <w:tcW w:w="1276" w:type="dxa"/>
          </w:tcPr>
          <w:p w14:paraId="7FEB98B9" w14:textId="77777777" w:rsidR="005A33E0" w:rsidRDefault="005A33E0" w:rsidP="005A33E0">
            <w:pPr>
              <w:rPr>
                <w:rStyle w:val="numbercell"/>
              </w:rPr>
            </w:pPr>
          </w:p>
          <w:p w14:paraId="0C4EF229" w14:textId="77777777" w:rsidR="005A33E0" w:rsidRDefault="005A33E0" w:rsidP="005A33E0">
            <w:pPr>
              <w:rPr>
                <w:rStyle w:val="numbercell"/>
              </w:rPr>
            </w:pPr>
          </w:p>
        </w:tc>
      </w:tr>
      <w:tr w:rsidR="005A33E0" w14:paraId="77F0A1EC" w14:textId="77777777" w:rsidTr="00F8613A">
        <w:tc>
          <w:tcPr>
            <w:tcW w:w="709" w:type="dxa"/>
            <w:vMerge w:val="restart"/>
            <w:vAlign w:val="center"/>
          </w:tcPr>
          <w:p w14:paraId="4124A018" w14:textId="77777777" w:rsidR="005A33E0" w:rsidRDefault="005A33E0" w:rsidP="005A33E0">
            <w:pPr>
              <w:jc w:val="center"/>
            </w:pPr>
          </w:p>
        </w:tc>
        <w:tc>
          <w:tcPr>
            <w:tcW w:w="1134" w:type="dxa"/>
            <w:vMerge w:val="restart"/>
            <w:vAlign w:val="center"/>
          </w:tcPr>
          <w:p w14:paraId="351E8692" w14:textId="77777777" w:rsidR="005A33E0" w:rsidRDefault="005A33E0" w:rsidP="005A33E0">
            <w:r>
              <w:t>Low</w:t>
            </w:r>
          </w:p>
        </w:tc>
        <w:tc>
          <w:tcPr>
            <w:tcW w:w="709" w:type="dxa"/>
          </w:tcPr>
          <w:p w14:paraId="6F1D5E50" w14:textId="77777777" w:rsidR="005A33E0" w:rsidRDefault="0058631F"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4B803A5" w14:textId="77777777" w:rsidR="005A33E0" w:rsidRDefault="005A33E0" w:rsidP="005A33E0">
            <w:pPr>
              <w:jc w:val="center"/>
            </w:pPr>
            <w:r>
              <w:t>13.722</w:t>
            </w:r>
          </w:p>
        </w:tc>
        <w:tc>
          <w:tcPr>
            <w:tcW w:w="1276" w:type="dxa"/>
          </w:tcPr>
          <w:p w14:paraId="3270B007" w14:textId="77777777" w:rsidR="005A33E0" w:rsidRDefault="005A33E0" w:rsidP="005A33E0">
            <w:pPr>
              <w:jc w:val="center"/>
            </w:pPr>
            <w:r>
              <w:t>0.629</w:t>
            </w:r>
          </w:p>
        </w:tc>
        <w:tc>
          <w:tcPr>
            <w:tcW w:w="1276" w:type="dxa"/>
          </w:tcPr>
          <w:p w14:paraId="281DC347" w14:textId="77777777" w:rsidR="005A33E0" w:rsidRDefault="005A33E0" w:rsidP="005A33E0">
            <w:pPr>
              <w:jc w:val="center"/>
            </w:pPr>
            <w:r>
              <w:t>1.499</w:t>
            </w:r>
          </w:p>
        </w:tc>
        <w:tc>
          <w:tcPr>
            <w:tcW w:w="1275" w:type="dxa"/>
          </w:tcPr>
          <w:p w14:paraId="18D94041" w14:textId="77777777" w:rsidR="005A33E0" w:rsidRDefault="005A33E0" w:rsidP="005A33E0">
            <w:pPr>
              <w:jc w:val="center"/>
            </w:pPr>
            <w:r>
              <w:rPr>
                <w:rStyle w:val="numbercell"/>
              </w:rPr>
              <w:t>1.559</w:t>
            </w:r>
          </w:p>
        </w:tc>
        <w:tc>
          <w:tcPr>
            <w:tcW w:w="1276" w:type="dxa"/>
          </w:tcPr>
          <w:p w14:paraId="6182BFB3" w14:textId="77777777" w:rsidR="005A33E0" w:rsidRDefault="005A33E0" w:rsidP="005A33E0">
            <w:pPr>
              <w:jc w:val="center"/>
            </w:pPr>
            <w:r>
              <w:rPr>
                <w:rStyle w:val="numbercell"/>
              </w:rPr>
              <w:t>0.414</w:t>
            </w:r>
          </w:p>
        </w:tc>
        <w:tc>
          <w:tcPr>
            <w:tcW w:w="1276" w:type="dxa"/>
          </w:tcPr>
          <w:p w14:paraId="700117CE" w14:textId="77777777" w:rsidR="005A33E0" w:rsidRDefault="005A33E0" w:rsidP="005A33E0">
            <w:pPr>
              <w:jc w:val="center"/>
            </w:pPr>
            <w:r>
              <w:rPr>
                <w:rStyle w:val="numbercell"/>
              </w:rPr>
              <w:t>1.981</w:t>
            </w:r>
          </w:p>
        </w:tc>
        <w:tc>
          <w:tcPr>
            <w:tcW w:w="1275" w:type="dxa"/>
          </w:tcPr>
          <w:p w14:paraId="74FB3B9C" w14:textId="77777777" w:rsidR="005A33E0" w:rsidRDefault="005A33E0" w:rsidP="005A33E0">
            <w:pPr>
              <w:jc w:val="center"/>
            </w:pPr>
            <w:r>
              <w:rPr>
                <w:rStyle w:val="numbercell"/>
              </w:rPr>
              <w:t>0.005</w:t>
            </w:r>
          </w:p>
        </w:tc>
        <w:tc>
          <w:tcPr>
            <w:tcW w:w="1276" w:type="dxa"/>
          </w:tcPr>
          <w:p w14:paraId="652AC096" w14:textId="77777777" w:rsidR="005A33E0" w:rsidRDefault="005A33E0" w:rsidP="005A33E0">
            <w:pPr>
              <w:jc w:val="center"/>
            </w:pPr>
            <w:r>
              <w:rPr>
                <w:rStyle w:val="numbercell"/>
              </w:rPr>
              <w:t>-0.016</w:t>
            </w:r>
          </w:p>
        </w:tc>
        <w:tc>
          <w:tcPr>
            <w:tcW w:w="1276" w:type="dxa"/>
          </w:tcPr>
          <w:p w14:paraId="342B3081" w14:textId="77777777" w:rsidR="005A33E0" w:rsidRDefault="005A33E0" w:rsidP="005A33E0">
            <w:pPr>
              <w:jc w:val="center"/>
            </w:pPr>
            <w:r>
              <w:rPr>
                <w:rStyle w:val="numbercell"/>
              </w:rPr>
              <w:t>0.0003</w:t>
            </w:r>
          </w:p>
        </w:tc>
      </w:tr>
      <w:tr w:rsidR="005A33E0" w14:paraId="6D4E721B" w14:textId="77777777" w:rsidTr="00F8613A">
        <w:tc>
          <w:tcPr>
            <w:tcW w:w="709" w:type="dxa"/>
            <w:vMerge/>
          </w:tcPr>
          <w:p w14:paraId="6580CB80" w14:textId="77777777" w:rsidR="005A33E0" w:rsidRDefault="005A33E0" w:rsidP="005A33E0"/>
        </w:tc>
        <w:tc>
          <w:tcPr>
            <w:tcW w:w="1134" w:type="dxa"/>
            <w:vMerge/>
            <w:vAlign w:val="center"/>
          </w:tcPr>
          <w:p w14:paraId="190BD594" w14:textId="77777777" w:rsidR="005A33E0" w:rsidRDefault="005A33E0" w:rsidP="005A33E0"/>
        </w:tc>
        <w:tc>
          <w:tcPr>
            <w:tcW w:w="709" w:type="dxa"/>
          </w:tcPr>
          <w:p w14:paraId="760D4DB4" w14:textId="77777777" w:rsidR="005A33E0" w:rsidRDefault="005A33E0" w:rsidP="005A33E0">
            <w:pPr>
              <w:jc w:val="center"/>
            </w:pPr>
            <w:r>
              <w:t>S.E.</w:t>
            </w:r>
          </w:p>
        </w:tc>
        <w:tc>
          <w:tcPr>
            <w:tcW w:w="992" w:type="dxa"/>
          </w:tcPr>
          <w:p w14:paraId="776AE268" w14:textId="77777777" w:rsidR="005A33E0" w:rsidRDefault="005A33E0" w:rsidP="005A33E0">
            <w:pPr>
              <w:jc w:val="center"/>
            </w:pPr>
            <w:r>
              <w:t>0.161</w:t>
            </w:r>
          </w:p>
        </w:tc>
        <w:tc>
          <w:tcPr>
            <w:tcW w:w="1276" w:type="dxa"/>
          </w:tcPr>
          <w:p w14:paraId="5A7C9EE6" w14:textId="77777777" w:rsidR="005A33E0" w:rsidRDefault="005A33E0" w:rsidP="005A33E0">
            <w:pPr>
              <w:jc w:val="center"/>
            </w:pPr>
            <w:r>
              <w:t>0.039</w:t>
            </w:r>
          </w:p>
        </w:tc>
        <w:tc>
          <w:tcPr>
            <w:tcW w:w="1276" w:type="dxa"/>
          </w:tcPr>
          <w:p w14:paraId="79E8C5C7" w14:textId="77777777" w:rsidR="005A33E0" w:rsidRDefault="005A33E0" w:rsidP="005A33E0">
            <w:pPr>
              <w:jc w:val="center"/>
            </w:pPr>
            <w:r>
              <w:t>0.076</w:t>
            </w:r>
          </w:p>
        </w:tc>
        <w:tc>
          <w:tcPr>
            <w:tcW w:w="1275" w:type="dxa"/>
          </w:tcPr>
          <w:p w14:paraId="71F85688" w14:textId="77777777" w:rsidR="005A33E0" w:rsidRDefault="005A33E0" w:rsidP="005A33E0">
            <w:pPr>
              <w:jc w:val="center"/>
            </w:pPr>
            <w:r>
              <w:rPr>
                <w:rStyle w:val="numbercell"/>
              </w:rPr>
              <w:t>0.098</w:t>
            </w:r>
          </w:p>
        </w:tc>
        <w:tc>
          <w:tcPr>
            <w:tcW w:w="1276" w:type="dxa"/>
          </w:tcPr>
          <w:p w14:paraId="5F1C8755" w14:textId="77777777" w:rsidR="005A33E0" w:rsidRDefault="005A33E0" w:rsidP="005A33E0">
            <w:pPr>
              <w:jc w:val="center"/>
            </w:pPr>
            <w:r>
              <w:rPr>
                <w:rStyle w:val="numbercell"/>
              </w:rPr>
              <w:t>0.208</w:t>
            </w:r>
          </w:p>
        </w:tc>
        <w:tc>
          <w:tcPr>
            <w:tcW w:w="1276" w:type="dxa"/>
          </w:tcPr>
          <w:p w14:paraId="64809F51" w14:textId="77777777" w:rsidR="005A33E0" w:rsidRDefault="005A33E0" w:rsidP="005A33E0">
            <w:pPr>
              <w:jc w:val="center"/>
            </w:pPr>
            <w:r>
              <w:rPr>
                <w:rStyle w:val="numbercell"/>
              </w:rPr>
              <w:t>0.051</w:t>
            </w:r>
          </w:p>
        </w:tc>
        <w:tc>
          <w:tcPr>
            <w:tcW w:w="1275" w:type="dxa"/>
          </w:tcPr>
          <w:p w14:paraId="356CE5A8" w14:textId="77777777" w:rsidR="005A33E0" w:rsidRDefault="005A33E0" w:rsidP="005A33E0">
            <w:pPr>
              <w:jc w:val="center"/>
            </w:pPr>
            <w:r>
              <w:rPr>
                <w:rStyle w:val="numbercell"/>
              </w:rPr>
              <w:t>0.009</w:t>
            </w:r>
          </w:p>
        </w:tc>
        <w:tc>
          <w:tcPr>
            <w:tcW w:w="1276" w:type="dxa"/>
          </w:tcPr>
          <w:p w14:paraId="2DB321D8" w14:textId="77777777" w:rsidR="005A33E0" w:rsidRDefault="005A33E0" w:rsidP="005A33E0">
            <w:pPr>
              <w:jc w:val="center"/>
            </w:pPr>
            <w:r>
              <w:rPr>
                <w:rStyle w:val="numbercell"/>
              </w:rPr>
              <w:t>0.017</w:t>
            </w:r>
          </w:p>
        </w:tc>
        <w:tc>
          <w:tcPr>
            <w:tcW w:w="1276" w:type="dxa"/>
          </w:tcPr>
          <w:p w14:paraId="4C261DB4" w14:textId="77777777" w:rsidR="005A33E0" w:rsidRDefault="005A33E0" w:rsidP="005A33E0">
            <w:pPr>
              <w:jc w:val="center"/>
            </w:pPr>
            <w:r>
              <w:rPr>
                <w:rStyle w:val="numbercell"/>
              </w:rPr>
              <w:t>0.002</w:t>
            </w:r>
          </w:p>
        </w:tc>
      </w:tr>
      <w:tr w:rsidR="005A33E0" w14:paraId="2F2353C4" w14:textId="77777777" w:rsidTr="00F8613A">
        <w:tc>
          <w:tcPr>
            <w:tcW w:w="709" w:type="dxa"/>
            <w:vMerge/>
          </w:tcPr>
          <w:p w14:paraId="757C6F57" w14:textId="77777777" w:rsidR="005A33E0" w:rsidRDefault="005A33E0" w:rsidP="005A33E0"/>
        </w:tc>
        <w:tc>
          <w:tcPr>
            <w:tcW w:w="1134" w:type="dxa"/>
            <w:vMerge/>
            <w:vAlign w:val="center"/>
          </w:tcPr>
          <w:p w14:paraId="41C84E6C" w14:textId="77777777" w:rsidR="005A33E0" w:rsidRDefault="005A33E0" w:rsidP="005A33E0"/>
        </w:tc>
        <w:tc>
          <w:tcPr>
            <w:tcW w:w="709" w:type="dxa"/>
          </w:tcPr>
          <w:p w14:paraId="3C755BC7" w14:textId="77777777" w:rsidR="005A33E0" w:rsidRDefault="005A33E0" w:rsidP="005A33E0">
            <w:pPr>
              <w:jc w:val="center"/>
            </w:pPr>
            <w:r>
              <w:t>n</w:t>
            </w:r>
          </w:p>
        </w:tc>
        <w:tc>
          <w:tcPr>
            <w:tcW w:w="992" w:type="dxa"/>
          </w:tcPr>
          <w:p w14:paraId="7D4EB343" w14:textId="77777777" w:rsidR="005A33E0" w:rsidRDefault="005A33E0" w:rsidP="005A33E0">
            <w:pPr>
              <w:jc w:val="center"/>
            </w:pPr>
            <w:r>
              <w:t>117</w:t>
            </w:r>
          </w:p>
        </w:tc>
        <w:tc>
          <w:tcPr>
            <w:tcW w:w="1276" w:type="dxa"/>
          </w:tcPr>
          <w:p w14:paraId="4F40069A" w14:textId="77777777" w:rsidR="005A33E0" w:rsidRDefault="005A33E0" w:rsidP="005A33E0">
            <w:pPr>
              <w:jc w:val="center"/>
            </w:pPr>
            <w:r>
              <w:t>253</w:t>
            </w:r>
          </w:p>
        </w:tc>
        <w:tc>
          <w:tcPr>
            <w:tcW w:w="1276" w:type="dxa"/>
          </w:tcPr>
          <w:p w14:paraId="664A261F" w14:textId="77777777" w:rsidR="005A33E0" w:rsidRDefault="005A33E0" w:rsidP="005A33E0">
            <w:pPr>
              <w:jc w:val="center"/>
            </w:pPr>
            <w:r>
              <w:t>238</w:t>
            </w:r>
          </w:p>
        </w:tc>
        <w:tc>
          <w:tcPr>
            <w:tcW w:w="1275" w:type="dxa"/>
          </w:tcPr>
          <w:p w14:paraId="45A56DD8" w14:textId="77777777" w:rsidR="005A33E0" w:rsidRDefault="005A33E0" w:rsidP="005A33E0">
            <w:pPr>
              <w:jc w:val="center"/>
            </w:pPr>
            <w:r>
              <w:t>117</w:t>
            </w:r>
          </w:p>
        </w:tc>
        <w:tc>
          <w:tcPr>
            <w:tcW w:w="1276" w:type="dxa"/>
          </w:tcPr>
          <w:p w14:paraId="7673D799" w14:textId="77777777" w:rsidR="005A33E0" w:rsidRDefault="005A33E0" w:rsidP="005A33E0">
            <w:pPr>
              <w:jc w:val="center"/>
            </w:pPr>
            <w:r>
              <w:rPr>
                <w:rStyle w:val="numbercell"/>
              </w:rPr>
              <w:t>253</w:t>
            </w:r>
          </w:p>
        </w:tc>
        <w:tc>
          <w:tcPr>
            <w:tcW w:w="1276" w:type="dxa"/>
          </w:tcPr>
          <w:p w14:paraId="55230A82" w14:textId="77777777" w:rsidR="005A33E0" w:rsidRDefault="005A33E0" w:rsidP="005A33E0">
            <w:pPr>
              <w:jc w:val="center"/>
            </w:pPr>
            <w:r>
              <w:t>238</w:t>
            </w:r>
          </w:p>
        </w:tc>
        <w:tc>
          <w:tcPr>
            <w:tcW w:w="1275" w:type="dxa"/>
          </w:tcPr>
          <w:p w14:paraId="3C56F5DE" w14:textId="77777777" w:rsidR="005A33E0" w:rsidRDefault="005A33E0" w:rsidP="005A33E0">
            <w:pPr>
              <w:jc w:val="center"/>
            </w:pPr>
            <w:r>
              <w:t>117</w:t>
            </w:r>
          </w:p>
        </w:tc>
        <w:tc>
          <w:tcPr>
            <w:tcW w:w="1276" w:type="dxa"/>
          </w:tcPr>
          <w:p w14:paraId="6F231AEA" w14:textId="77777777" w:rsidR="005A33E0" w:rsidRDefault="005A33E0" w:rsidP="005A33E0">
            <w:pPr>
              <w:jc w:val="center"/>
            </w:pPr>
            <w:r>
              <w:t>253</w:t>
            </w:r>
          </w:p>
        </w:tc>
        <w:tc>
          <w:tcPr>
            <w:tcW w:w="1276" w:type="dxa"/>
          </w:tcPr>
          <w:p w14:paraId="30CC77F9" w14:textId="77777777" w:rsidR="005A33E0" w:rsidRDefault="005A33E0" w:rsidP="005A33E0">
            <w:pPr>
              <w:jc w:val="center"/>
            </w:pPr>
            <w:r>
              <w:t>238</w:t>
            </w:r>
          </w:p>
        </w:tc>
      </w:tr>
      <w:tr w:rsidR="005A33E0" w14:paraId="5D6884B0" w14:textId="77777777" w:rsidTr="00F8613A">
        <w:tc>
          <w:tcPr>
            <w:tcW w:w="709" w:type="dxa"/>
            <w:vMerge/>
          </w:tcPr>
          <w:p w14:paraId="7951448A" w14:textId="77777777" w:rsidR="005A33E0" w:rsidRDefault="005A33E0" w:rsidP="005A33E0"/>
        </w:tc>
        <w:tc>
          <w:tcPr>
            <w:tcW w:w="1134" w:type="dxa"/>
            <w:vMerge w:val="restart"/>
            <w:vAlign w:val="center"/>
          </w:tcPr>
          <w:p w14:paraId="3DBF6722" w14:textId="77777777" w:rsidR="005A33E0" w:rsidRDefault="005A33E0" w:rsidP="005A33E0">
            <w:r>
              <w:t>Medium</w:t>
            </w:r>
          </w:p>
        </w:tc>
        <w:tc>
          <w:tcPr>
            <w:tcW w:w="709" w:type="dxa"/>
          </w:tcPr>
          <w:p w14:paraId="72E446B6" w14:textId="77777777" w:rsidR="005A33E0" w:rsidRDefault="0058631F"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A799945" w14:textId="77777777" w:rsidR="005A33E0" w:rsidRDefault="005A33E0" w:rsidP="005A33E0">
            <w:pPr>
              <w:jc w:val="center"/>
            </w:pPr>
            <w:r>
              <w:t>13.885</w:t>
            </w:r>
          </w:p>
        </w:tc>
        <w:tc>
          <w:tcPr>
            <w:tcW w:w="1276" w:type="dxa"/>
          </w:tcPr>
          <w:p w14:paraId="65F9CE4C" w14:textId="77777777" w:rsidR="005A33E0" w:rsidRDefault="005A33E0" w:rsidP="005A33E0">
            <w:pPr>
              <w:jc w:val="center"/>
            </w:pPr>
            <w:r>
              <w:t>2.521</w:t>
            </w:r>
          </w:p>
        </w:tc>
        <w:tc>
          <w:tcPr>
            <w:tcW w:w="1276" w:type="dxa"/>
          </w:tcPr>
          <w:p w14:paraId="3B6C1878" w14:textId="77777777" w:rsidR="005A33E0" w:rsidRDefault="005A33E0" w:rsidP="005A33E0">
            <w:pPr>
              <w:jc w:val="center"/>
            </w:pPr>
            <w:r>
              <w:t>1.118</w:t>
            </w:r>
          </w:p>
        </w:tc>
        <w:tc>
          <w:tcPr>
            <w:tcW w:w="1275" w:type="dxa"/>
          </w:tcPr>
          <w:p w14:paraId="3CF38BC9" w14:textId="77777777" w:rsidR="005A33E0" w:rsidRDefault="005A33E0" w:rsidP="005A33E0">
            <w:pPr>
              <w:jc w:val="center"/>
            </w:pPr>
            <w:r>
              <w:rPr>
                <w:rStyle w:val="numbercell"/>
              </w:rPr>
              <w:t>3.378</w:t>
            </w:r>
          </w:p>
        </w:tc>
        <w:tc>
          <w:tcPr>
            <w:tcW w:w="1276" w:type="dxa"/>
          </w:tcPr>
          <w:p w14:paraId="66466FD7" w14:textId="77777777" w:rsidR="005A33E0" w:rsidRDefault="005A33E0" w:rsidP="005A33E0">
            <w:pPr>
              <w:jc w:val="center"/>
            </w:pPr>
            <w:r>
              <w:rPr>
                <w:rStyle w:val="numbercell"/>
              </w:rPr>
              <w:t>22.616</w:t>
            </w:r>
          </w:p>
        </w:tc>
        <w:tc>
          <w:tcPr>
            <w:tcW w:w="1276" w:type="dxa"/>
          </w:tcPr>
          <w:p w14:paraId="373D726F" w14:textId="77777777" w:rsidR="005A33E0" w:rsidRDefault="005A33E0" w:rsidP="005A33E0">
            <w:pPr>
              <w:jc w:val="center"/>
            </w:pPr>
            <w:r>
              <w:rPr>
                <w:rStyle w:val="numbercell"/>
              </w:rPr>
              <w:t>1.681</w:t>
            </w:r>
          </w:p>
        </w:tc>
        <w:tc>
          <w:tcPr>
            <w:tcW w:w="1275" w:type="dxa"/>
          </w:tcPr>
          <w:p w14:paraId="4B5BD24F" w14:textId="77777777" w:rsidR="005A33E0" w:rsidRDefault="005A33E0" w:rsidP="005A33E0">
            <w:pPr>
              <w:jc w:val="center"/>
            </w:pPr>
            <w:r>
              <w:rPr>
                <w:rStyle w:val="numbercell"/>
              </w:rPr>
              <w:t>0.196</w:t>
            </w:r>
          </w:p>
        </w:tc>
        <w:tc>
          <w:tcPr>
            <w:tcW w:w="1276" w:type="dxa"/>
          </w:tcPr>
          <w:p w14:paraId="1C9FED34" w14:textId="77777777" w:rsidR="005A33E0" w:rsidRDefault="005A33E0" w:rsidP="005A33E0">
            <w:pPr>
              <w:jc w:val="center"/>
            </w:pPr>
            <w:r>
              <w:rPr>
                <w:rStyle w:val="numbercell"/>
              </w:rPr>
              <w:t>-1.461</w:t>
            </w:r>
          </w:p>
        </w:tc>
        <w:tc>
          <w:tcPr>
            <w:tcW w:w="1276" w:type="dxa"/>
          </w:tcPr>
          <w:p w14:paraId="3E5BA8D3" w14:textId="77777777" w:rsidR="005A33E0" w:rsidRDefault="005A33E0" w:rsidP="005A33E0">
            <w:pPr>
              <w:jc w:val="center"/>
            </w:pPr>
            <w:r>
              <w:rPr>
                <w:rStyle w:val="numbercell"/>
              </w:rPr>
              <w:t>0.016</w:t>
            </w:r>
          </w:p>
        </w:tc>
      </w:tr>
      <w:tr w:rsidR="005A33E0" w14:paraId="3E8F6A98" w14:textId="77777777" w:rsidTr="00F8613A">
        <w:tc>
          <w:tcPr>
            <w:tcW w:w="709" w:type="dxa"/>
            <w:vMerge/>
          </w:tcPr>
          <w:p w14:paraId="0DB72C35" w14:textId="77777777" w:rsidR="005A33E0" w:rsidRDefault="005A33E0" w:rsidP="005A33E0"/>
        </w:tc>
        <w:tc>
          <w:tcPr>
            <w:tcW w:w="1134" w:type="dxa"/>
            <w:vMerge/>
            <w:vAlign w:val="center"/>
          </w:tcPr>
          <w:p w14:paraId="47279FAE" w14:textId="77777777" w:rsidR="005A33E0" w:rsidRDefault="005A33E0" w:rsidP="005A33E0"/>
        </w:tc>
        <w:tc>
          <w:tcPr>
            <w:tcW w:w="709" w:type="dxa"/>
          </w:tcPr>
          <w:p w14:paraId="5625B96A" w14:textId="77777777" w:rsidR="005A33E0" w:rsidRDefault="005A33E0" w:rsidP="005A33E0">
            <w:pPr>
              <w:jc w:val="center"/>
            </w:pPr>
            <w:r>
              <w:t>S.E.</w:t>
            </w:r>
          </w:p>
        </w:tc>
        <w:tc>
          <w:tcPr>
            <w:tcW w:w="992" w:type="dxa"/>
          </w:tcPr>
          <w:p w14:paraId="0047043C" w14:textId="77777777" w:rsidR="005A33E0" w:rsidRDefault="005A33E0" w:rsidP="005A33E0">
            <w:pPr>
              <w:jc w:val="center"/>
            </w:pPr>
            <w:r>
              <w:t>0.240</w:t>
            </w:r>
          </w:p>
        </w:tc>
        <w:tc>
          <w:tcPr>
            <w:tcW w:w="1276" w:type="dxa"/>
          </w:tcPr>
          <w:p w14:paraId="3F7A146A" w14:textId="77777777" w:rsidR="005A33E0" w:rsidRDefault="005A33E0" w:rsidP="005A33E0">
            <w:pPr>
              <w:jc w:val="center"/>
            </w:pPr>
            <w:r>
              <w:t>0.778</w:t>
            </w:r>
          </w:p>
        </w:tc>
        <w:tc>
          <w:tcPr>
            <w:tcW w:w="1276" w:type="dxa"/>
          </w:tcPr>
          <w:p w14:paraId="496DFD33" w14:textId="77777777" w:rsidR="005A33E0" w:rsidRDefault="005A33E0" w:rsidP="005A33E0">
            <w:pPr>
              <w:jc w:val="center"/>
            </w:pPr>
            <w:r>
              <w:t>0.100</w:t>
            </w:r>
          </w:p>
        </w:tc>
        <w:tc>
          <w:tcPr>
            <w:tcW w:w="1275" w:type="dxa"/>
          </w:tcPr>
          <w:p w14:paraId="1B977BD3" w14:textId="77777777" w:rsidR="005A33E0" w:rsidRDefault="005A33E0" w:rsidP="005A33E0">
            <w:pPr>
              <w:jc w:val="center"/>
            </w:pPr>
            <w:r>
              <w:rPr>
                <w:rStyle w:val="numbercell"/>
              </w:rPr>
              <w:t>0.509</w:t>
            </w:r>
          </w:p>
        </w:tc>
        <w:tc>
          <w:tcPr>
            <w:tcW w:w="1276" w:type="dxa"/>
          </w:tcPr>
          <w:p w14:paraId="1D760F84" w14:textId="77777777" w:rsidR="005A33E0" w:rsidRDefault="005A33E0" w:rsidP="005A33E0">
            <w:pPr>
              <w:jc w:val="center"/>
            </w:pPr>
            <w:r>
              <w:t>21.752</w:t>
            </w:r>
          </w:p>
        </w:tc>
        <w:tc>
          <w:tcPr>
            <w:tcW w:w="1276" w:type="dxa"/>
          </w:tcPr>
          <w:p w14:paraId="553E07D4" w14:textId="77777777" w:rsidR="005A33E0" w:rsidRDefault="005A33E0" w:rsidP="005A33E0">
            <w:pPr>
              <w:jc w:val="center"/>
            </w:pPr>
            <w:r>
              <w:rPr>
                <w:rStyle w:val="numbercell"/>
              </w:rPr>
              <w:t>0.054</w:t>
            </w:r>
          </w:p>
        </w:tc>
        <w:tc>
          <w:tcPr>
            <w:tcW w:w="1275" w:type="dxa"/>
          </w:tcPr>
          <w:p w14:paraId="47BF37CB" w14:textId="77777777" w:rsidR="005A33E0" w:rsidRDefault="005A33E0" w:rsidP="005A33E0">
            <w:pPr>
              <w:jc w:val="center"/>
            </w:pPr>
            <w:r>
              <w:t>0.036</w:t>
            </w:r>
          </w:p>
        </w:tc>
        <w:tc>
          <w:tcPr>
            <w:tcW w:w="1276" w:type="dxa"/>
          </w:tcPr>
          <w:p w14:paraId="0DCC302E" w14:textId="77777777" w:rsidR="005A33E0" w:rsidRDefault="005A33E0" w:rsidP="005A33E0">
            <w:pPr>
              <w:jc w:val="center"/>
            </w:pPr>
            <w:r>
              <w:rPr>
                <w:rStyle w:val="numbercell"/>
              </w:rPr>
              <w:t>1.468</w:t>
            </w:r>
          </w:p>
        </w:tc>
        <w:tc>
          <w:tcPr>
            <w:tcW w:w="1276" w:type="dxa"/>
          </w:tcPr>
          <w:p w14:paraId="6D61087C" w14:textId="77777777" w:rsidR="005A33E0" w:rsidRDefault="005A33E0" w:rsidP="005A33E0">
            <w:pPr>
              <w:jc w:val="center"/>
            </w:pPr>
            <w:r>
              <w:rPr>
                <w:rStyle w:val="numbercell"/>
              </w:rPr>
              <w:t>0.002</w:t>
            </w:r>
          </w:p>
        </w:tc>
      </w:tr>
      <w:tr w:rsidR="005A33E0" w14:paraId="09560461" w14:textId="77777777" w:rsidTr="00F8613A">
        <w:tc>
          <w:tcPr>
            <w:tcW w:w="709" w:type="dxa"/>
            <w:vMerge/>
          </w:tcPr>
          <w:p w14:paraId="1EF91247" w14:textId="77777777" w:rsidR="005A33E0" w:rsidRDefault="005A33E0" w:rsidP="005A33E0"/>
        </w:tc>
        <w:tc>
          <w:tcPr>
            <w:tcW w:w="1134" w:type="dxa"/>
            <w:vMerge/>
            <w:vAlign w:val="center"/>
          </w:tcPr>
          <w:p w14:paraId="543EE517" w14:textId="77777777" w:rsidR="005A33E0" w:rsidRDefault="005A33E0" w:rsidP="005A33E0"/>
        </w:tc>
        <w:tc>
          <w:tcPr>
            <w:tcW w:w="709" w:type="dxa"/>
          </w:tcPr>
          <w:p w14:paraId="0BE77F25" w14:textId="77777777" w:rsidR="005A33E0" w:rsidRDefault="005A33E0" w:rsidP="005A33E0">
            <w:pPr>
              <w:jc w:val="center"/>
            </w:pPr>
            <w:r>
              <w:t>n</w:t>
            </w:r>
          </w:p>
        </w:tc>
        <w:tc>
          <w:tcPr>
            <w:tcW w:w="992" w:type="dxa"/>
          </w:tcPr>
          <w:p w14:paraId="4B057579" w14:textId="77777777" w:rsidR="005A33E0" w:rsidRDefault="005A33E0" w:rsidP="005A33E0">
            <w:pPr>
              <w:jc w:val="center"/>
            </w:pPr>
            <w:r>
              <w:t>51</w:t>
            </w:r>
          </w:p>
        </w:tc>
        <w:tc>
          <w:tcPr>
            <w:tcW w:w="1276" w:type="dxa"/>
          </w:tcPr>
          <w:p w14:paraId="2B78844A" w14:textId="77777777" w:rsidR="005A33E0" w:rsidRDefault="005A33E0" w:rsidP="005A33E0">
            <w:pPr>
              <w:jc w:val="center"/>
            </w:pPr>
            <w:r>
              <w:t>9</w:t>
            </w:r>
          </w:p>
        </w:tc>
        <w:tc>
          <w:tcPr>
            <w:tcW w:w="1276" w:type="dxa"/>
          </w:tcPr>
          <w:p w14:paraId="4977E2D9" w14:textId="77777777" w:rsidR="005A33E0" w:rsidRDefault="005A33E0" w:rsidP="005A33E0">
            <w:pPr>
              <w:jc w:val="center"/>
            </w:pPr>
            <w:r>
              <w:t>83</w:t>
            </w:r>
          </w:p>
        </w:tc>
        <w:tc>
          <w:tcPr>
            <w:tcW w:w="1275" w:type="dxa"/>
          </w:tcPr>
          <w:p w14:paraId="1746821D" w14:textId="77777777" w:rsidR="005A33E0" w:rsidRDefault="005A33E0" w:rsidP="005A33E0">
            <w:pPr>
              <w:jc w:val="center"/>
            </w:pPr>
            <w:r>
              <w:t>51</w:t>
            </w:r>
          </w:p>
        </w:tc>
        <w:tc>
          <w:tcPr>
            <w:tcW w:w="1276" w:type="dxa"/>
          </w:tcPr>
          <w:p w14:paraId="06FA5FDD" w14:textId="77777777" w:rsidR="005A33E0" w:rsidRDefault="005A33E0" w:rsidP="005A33E0">
            <w:pPr>
              <w:jc w:val="center"/>
            </w:pPr>
            <w:r>
              <w:t>9</w:t>
            </w:r>
          </w:p>
        </w:tc>
        <w:tc>
          <w:tcPr>
            <w:tcW w:w="1276" w:type="dxa"/>
          </w:tcPr>
          <w:p w14:paraId="4E3C6625" w14:textId="77777777" w:rsidR="005A33E0" w:rsidRDefault="005A33E0" w:rsidP="005A33E0">
            <w:pPr>
              <w:jc w:val="center"/>
            </w:pPr>
            <w:r>
              <w:t>83</w:t>
            </w:r>
          </w:p>
        </w:tc>
        <w:tc>
          <w:tcPr>
            <w:tcW w:w="1275" w:type="dxa"/>
          </w:tcPr>
          <w:p w14:paraId="7E277081" w14:textId="77777777" w:rsidR="005A33E0" w:rsidRDefault="005A33E0" w:rsidP="005A33E0">
            <w:pPr>
              <w:jc w:val="center"/>
            </w:pPr>
            <w:r>
              <w:t>51</w:t>
            </w:r>
          </w:p>
        </w:tc>
        <w:tc>
          <w:tcPr>
            <w:tcW w:w="1276" w:type="dxa"/>
          </w:tcPr>
          <w:p w14:paraId="4A14079D" w14:textId="77777777" w:rsidR="005A33E0" w:rsidRDefault="005A33E0" w:rsidP="005A33E0">
            <w:pPr>
              <w:jc w:val="center"/>
            </w:pPr>
            <w:r>
              <w:t>9</w:t>
            </w:r>
          </w:p>
        </w:tc>
        <w:tc>
          <w:tcPr>
            <w:tcW w:w="1276" w:type="dxa"/>
          </w:tcPr>
          <w:p w14:paraId="7D74EA86" w14:textId="77777777" w:rsidR="005A33E0" w:rsidRDefault="005A33E0" w:rsidP="005A33E0">
            <w:pPr>
              <w:jc w:val="center"/>
            </w:pPr>
            <w:r>
              <w:t>83</w:t>
            </w:r>
          </w:p>
        </w:tc>
      </w:tr>
      <w:tr w:rsidR="005A33E0" w14:paraId="25E28CEA" w14:textId="77777777" w:rsidTr="00F8613A">
        <w:tc>
          <w:tcPr>
            <w:tcW w:w="709" w:type="dxa"/>
            <w:vMerge/>
          </w:tcPr>
          <w:p w14:paraId="43F2ADB8" w14:textId="77777777" w:rsidR="005A33E0" w:rsidRDefault="005A33E0" w:rsidP="005A33E0"/>
        </w:tc>
        <w:tc>
          <w:tcPr>
            <w:tcW w:w="1134" w:type="dxa"/>
            <w:vMerge w:val="restart"/>
            <w:vAlign w:val="center"/>
          </w:tcPr>
          <w:p w14:paraId="4FFF3353" w14:textId="77777777" w:rsidR="005A33E0" w:rsidRDefault="005A33E0" w:rsidP="005A33E0">
            <w:r>
              <w:t>High</w:t>
            </w:r>
          </w:p>
        </w:tc>
        <w:tc>
          <w:tcPr>
            <w:tcW w:w="709" w:type="dxa"/>
          </w:tcPr>
          <w:p w14:paraId="0C60DBEF" w14:textId="77777777" w:rsidR="005A33E0" w:rsidRDefault="0058631F"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AE21F0F" w14:textId="43E79CF2" w:rsidR="005A33E0" w:rsidRDefault="005A33E0" w:rsidP="005A33E0">
            <w:pPr>
              <w:jc w:val="center"/>
            </w:pPr>
            <w:r>
              <w:t>9.983*</w:t>
            </w:r>
          </w:p>
        </w:tc>
        <w:tc>
          <w:tcPr>
            <w:tcW w:w="1276" w:type="dxa"/>
          </w:tcPr>
          <w:p w14:paraId="4FCE8E57" w14:textId="77777777" w:rsidR="005A33E0" w:rsidRDefault="005A33E0" w:rsidP="005A33E0">
            <w:pPr>
              <w:jc w:val="center"/>
            </w:pPr>
            <w:r>
              <w:t>0.820</w:t>
            </w:r>
          </w:p>
        </w:tc>
        <w:tc>
          <w:tcPr>
            <w:tcW w:w="1276" w:type="dxa"/>
          </w:tcPr>
          <w:p w14:paraId="42377E3D" w14:textId="77777777" w:rsidR="005A33E0" w:rsidRDefault="005A33E0" w:rsidP="005A33E0">
            <w:pPr>
              <w:jc w:val="center"/>
            </w:pPr>
            <w:r>
              <w:t>1.479</w:t>
            </w:r>
          </w:p>
        </w:tc>
        <w:tc>
          <w:tcPr>
            <w:tcW w:w="1275" w:type="dxa"/>
          </w:tcPr>
          <w:p w14:paraId="65F2D3CF" w14:textId="77777777" w:rsidR="005A33E0" w:rsidRDefault="005A33E0" w:rsidP="005A33E0">
            <w:pPr>
              <w:jc w:val="center"/>
            </w:pPr>
            <w:r>
              <w:t>0.555</w:t>
            </w:r>
          </w:p>
        </w:tc>
        <w:tc>
          <w:tcPr>
            <w:tcW w:w="1276" w:type="dxa"/>
          </w:tcPr>
          <w:p w14:paraId="2FB48A63" w14:textId="77777777" w:rsidR="005A33E0" w:rsidRDefault="005A33E0" w:rsidP="005A33E0">
            <w:pPr>
              <w:jc w:val="center"/>
            </w:pPr>
            <w:r>
              <w:rPr>
                <w:rStyle w:val="numbercell"/>
              </w:rPr>
              <w:t>0.934</w:t>
            </w:r>
          </w:p>
        </w:tc>
        <w:tc>
          <w:tcPr>
            <w:tcW w:w="1276" w:type="dxa"/>
          </w:tcPr>
          <w:p w14:paraId="3C2DB7CE" w14:textId="77777777" w:rsidR="005A33E0" w:rsidRDefault="005A33E0" w:rsidP="005A33E0">
            <w:pPr>
              <w:jc w:val="center"/>
            </w:pPr>
            <w:r>
              <w:rPr>
                <w:rStyle w:val="numbercell"/>
              </w:rPr>
              <w:t>1.672</w:t>
            </w:r>
          </w:p>
        </w:tc>
        <w:tc>
          <w:tcPr>
            <w:tcW w:w="1275" w:type="dxa"/>
          </w:tcPr>
          <w:p w14:paraId="40F12A62" w14:textId="77777777" w:rsidR="005A33E0" w:rsidRDefault="005A33E0" w:rsidP="005A33E0">
            <w:pPr>
              <w:jc w:val="center"/>
            </w:pPr>
            <w:r>
              <w:rPr>
                <w:rStyle w:val="numbercell"/>
              </w:rPr>
              <w:t>0.072</w:t>
            </w:r>
          </w:p>
        </w:tc>
        <w:tc>
          <w:tcPr>
            <w:tcW w:w="1276" w:type="dxa"/>
          </w:tcPr>
          <w:p w14:paraId="7EF3D58D" w14:textId="77777777" w:rsidR="005A33E0" w:rsidRDefault="005A33E0" w:rsidP="005A33E0">
            <w:pPr>
              <w:jc w:val="center"/>
            </w:pPr>
            <w:r>
              <w:rPr>
                <w:rStyle w:val="numbercell"/>
              </w:rPr>
              <w:t>-0.077</w:t>
            </w:r>
          </w:p>
        </w:tc>
        <w:tc>
          <w:tcPr>
            <w:tcW w:w="1276" w:type="dxa"/>
          </w:tcPr>
          <w:p w14:paraId="6B548E43" w14:textId="77777777" w:rsidR="005A33E0" w:rsidRDefault="005A33E0" w:rsidP="005A33E0">
            <w:pPr>
              <w:jc w:val="center"/>
            </w:pPr>
            <w:r>
              <w:rPr>
                <w:rStyle w:val="numbercell"/>
              </w:rPr>
              <w:t>0.039</w:t>
            </w:r>
          </w:p>
        </w:tc>
      </w:tr>
      <w:tr w:rsidR="005A33E0" w14:paraId="3AAB91F1" w14:textId="77777777" w:rsidTr="00F8613A">
        <w:tc>
          <w:tcPr>
            <w:tcW w:w="709" w:type="dxa"/>
            <w:vMerge/>
          </w:tcPr>
          <w:p w14:paraId="7F44A81F" w14:textId="77777777" w:rsidR="005A33E0" w:rsidRDefault="005A33E0" w:rsidP="005A33E0"/>
        </w:tc>
        <w:tc>
          <w:tcPr>
            <w:tcW w:w="1134" w:type="dxa"/>
            <w:vMerge/>
          </w:tcPr>
          <w:p w14:paraId="07F2B988" w14:textId="77777777" w:rsidR="005A33E0" w:rsidRDefault="005A33E0" w:rsidP="005A33E0"/>
        </w:tc>
        <w:tc>
          <w:tcPr>
            <w:tcW w:w="709" w:type="dxa"/>
          </w:tcPr>
          <w:p w14:paraId="05C44B16" w14:textId="77777777" w:rsidR="005A33E0" w:rsidRDefault="005A33E0" w:rsidP="005A33E0">
            <w:pPr>
              <w:jc w:val="center"/>
            </w:pPr>
            <w:r>
              <w:t>S.E.</w:t>
            </w:r>
          </w:p>
        </w:tc>
        <w:tc>
          <w:tcPr>
            <w:tcW w:w="992" w:type="dxa"/>
          </w:tcPr>
          <w:p w14:paraId="568132B4" w14:textId="77777777" w:rsidR="005A33E0" w:rsidRDefault="005A33E0" w:rsidP="005A33E0">
            <w:pPr>
              <w:jc w:val="center"/>
            </w:pPr>
            <w:r>
              <w:t>0.148</w:t>
            </w:r>
          </w:p>
        </w:tc>
        <w:tc>
          <w:tcPr>
            <w:tcW w:w="1276" w:type="dxa"/>
          </w:tcPr>
          <w:p w14:paraId="35830792" w14:textId="77777777" w:rsidR="005A33E0" w:rsidRDefault="005A33E0" w:rsidP="005A33E0">
            <w:pPr>
              <w:jc w:val="center"/>
            </w:pPr>
            <w:r>
              <w:t>0.054</w:t>
            </w:r>
          </w:p>
        </w:tc>
        <w:tc>
          <w:tcPr>
            <w:tcW w:w="1276" w:type="dxa"/>
          </w:tcPr>
          <w:p w14:paraId="7EC64041" w14:textId="77777777" w:rsidR="005A33E0" w:rsidRDefault="005A33E0" w:rsidP="005A33E0">
            <w:pPr>
              <w:jc w:val="center"/>
            </w:pPr>
            <w:r>
              <w:t>0.145</w:t>
            </w:r>
          </w:p>
        </w:tc>
        <w:tc>
          <w:tcPr>
            <w:tcW w:w="1275" w:type="dxa"/>
          </w:tcPr>
          <w:p w14:paraId="169C041D" w14:textId="77777777" w:rsidR="005A33E0" w:rsidRDefault="005A33E0" w:rsidP="005A33E0">
            <w:pPr>
              <w:jc w:val="center"/>
            </w:pPr>
            <w:r>
              <w:rPr>
                <w:rStyle w:val="numbercell"/>
              </w:rPr>
              <w:t>0.031</w:t>
            </w:r>
          </w:p>
        </w:tc>
        <w:tc>
          <w:tcPr>
            <w:tcW w:w="1276" w:type="dxa"/>
          </w:tcPr>
          <w:p w14:paraId="7A5681CE" w14:textId="77777777" w:rsidR="005A33E0" w:rsidRDefault="005A33E0" w:rsidP="005A33E0">
            <w:pPr>
              <w:jc w:val="center"/>
            </w:pPr>
            <w:r>
              <w:rPr>
                <w:rStyle w:val="numbercell"/>
              </w:rPr>
              <w:t>0.647</w:t>
            </w:r>
          </w:p>
        </w:tc>
        <w:tc>
          <w:tcPr>
            <w:tcW w:w="1276" w:type="dxa"/>
          </w:tcPr>
          <w:p w14:paraId="63BEC1A8" w14:textId="77777777" w:rsidR="005A33E0" w:rsidRDefault="005A33E0" w:rsidP="005A33E0">
            <w:pPr>
              <w:jc w:val="center"/>
            </w:pPr>
            <w:r>
              <w:rPr>
                <w:rStyle w:val="numbercell"/>
              </w:rPr>
              <w:t>0.030</w:t>
            </w:r>
          </w:p>
        </w:tc>
        <w:tc>
          <w:tcPr>
            <w:tcW w:w="1275" w:type="dxa"/>
          </w:tcPr>
          <w:p w14:paraId="281833C2" w14:textId="77777777" w:rsidR="005A33E0" w:rsidRDefault="005A33E0" w:rsidP="005A33E0">
            <w:pPr>
              <w:jc w:val="center"/>
            </w:pPr>
            <w:r>
              <w:rPr>
                <w:rStyle w:val="numbercell"/>
              </w:rPr>
              <w:t>0.009</w:t>
            </w:r>
          </w:p>
        </w:tc>
        <w:tc>
          <w:tcPr>
            <w:tcW w:w="1276" w:type="dxa"/>
          </w:tcPr>
          <w:p w14:paraId="43865844" w14:textId="77777777" w:rsidR="005A33E0" w:rsidRDefault="005A33E0" w:rsidP="005A33E0">
            <w:pPr>
              <w:jc w:val="center"/>
            </w:pPr>
            <w:r>
              <w:rPr>
                <w:rStyle w:val="numbercell"/>
              </w:rPr>
              <w:t>0.081</w:t>
            </w:r>
          </w:p>
        </w:tc>
        <w:tc>
          <w:tcPr>
            <w:tcW w:w="1276" w:type="dxa"/>
          </w:tcPr>
          <w:p w14:paraId="13F50ACA" w14:textId="77777777" w:rsidR="005A33E0" w:rsidRDefault="005A33E0" w:rsidP="005A33E0">
            <w:pPr>
              <w:jc w:val="center"/>
            </w:pPr>
            <w:r>
              <w:rPr>
                <w:rStyle w:val="numbercell"/>
              </w:rPr>
              <w:t>0.004</w:t>
            </w:r>
          </w:p>
        </w:tc>
      </w:tr>
      <w:tr w:rsidR="005A33E0" w14:paraId="007F5B8B" w14:textId="77777777" w:rsidTr="00F8613A">
        <w:tc>
          <w:tcPr>
            <w:tcW w:w="709" w:type="dxa"/>
            <w:vMerge/>
          </w:tcPr>
          <w:p w14:paraId="630AAAFB" w14:textId="77777777" w:rsidR="005A33E0" w:rsidRDefault="005A33E0" w:rsidP="005A33E0"/>
        </w:tc>
        <w:tc>
          <w:tcPr>
            <w:tcW w:w="1134" w:type="dxa"/>
            <w:vMerge/>
          </w:tcPr>
          <w:p w14:paraId="2B4E569F" w14:textId="77777777" w:rsidR="005A33E0" w:rsidRDefault="005A33E0" w:rsidP="005A33E0"/>
        </w:tc>
        <w:tc>
          <w:tcPr>
            <w:tcW w:w="709" w:type="dxa"/>
          </w:tcPr>
          <w:p w14:paraId="775DD9C4" w14:textId="77777777" w:rsidR="005A33E0" w:rsidRDefault="005A33E0" w:rsidP="005A33E0">
            <w:pPr>
              <w:jc w:val="center"/>
            </w:pPr>
            <w:r>
              <w:t>n</w:t>
            </w:r>
          </w:p>
        </w:tc>
        <w:tc>
          <w:tcPr>
            <w:tcW w:w="992" w:type="dxa"/>
          </w:tcPr>
          <w:p w14:paraId="66782365" w14:textId="77777777" w:rsidR="005A33E0" w:rsidRDefault="005A33E0" w:rsidP="005A33E0">
            <w:pPr>
              <w:jc w:val="center"/>
            </w:pPr>
            <w:r>
              <w:t>377</w:t>
            </w:r>
          </w:p>
        </w:tc>
        <w:tc>
          <w:tcPr>
            <w:tcW w:w="1276" w:type="dxa"/>
          </w:tcPr>
          <w:p w14:paraId="29F2C8D0" w14:textId="77777777" w:rsidR="005A33E0" w:rsidRDefault="005A33E0" w:rsidP="005A33E0">
            <w:pPr>
              <w:jc w:val="center"/>
            </w:pPr>
            <w:r>
              <w:t>205</w:t>
            </w:r>
          </w:p>
        </w:tc>
        <w:tc>
          <w:tcPr>
            <w:tcW w:w="1276" w:type="dxa"/>
          </w:tcPr>
          <w:p w14:paraId="620E9559" w14:textId="77777777" w:rsidR="005A33E0" w:rsidRDefault="005A33E0" w:rsidP="005A33E0">
            <w:pPr>
              <w:jc w:val="center"/>
            </w:pPr>
            <w:r>
              <w:t>151</w:t>
            </w:r>
          </w:p>
        </w:tc>
        <w:tc>
          <w:tcPr>
            <w:tcW w:w="1275" w:type="dxa"/>
          </w:tcPr>
          <w:p w14:paraId="6484639A" w14:textId="77777777" w:rsidR="005A33E0" w:rsidRDefault="005A33E0" w:rsidP="005A33E0">
            <w:pPr>
              <w:jc w:val="center"/>
            </w:pPr>
            <w:r>
              <w:t>377</w:t>
            </w:r>
          </w:p>
        </w:tc>
        <w:tc>
          <w:tcPr>
            <w:tcW w:w="1276" w:type="dxa"/>
          </w:tcPr>
          <w:p w14:paraId="45EDF6D8" w14:textId="77777777" w:rsidR="005A33E0" w:rsidRDefault="005A33E0" w:rsidP="005A33E0">
            <w:pPr>
              <w:jc w:val="center"/>
            </w:pPr>
            <w:r>
              <w:t>205</w:t>
            </w:r>
          </w:p>
        </w:tc>
        <w:tc>
          <w:tcPr>
            <w:tcW w:w="1276" w:type="dxa"/>
          </w:tcPr>
          <w:p w14:paraId="55238586" w14:textId="77777777" w:rsidR="005A33E0" w:rsidRDefault="005A33E0" w:rsidP="005A33E0">
            <w:pPr>
              <w:jc w:val="center"/>
            </w:pPr>
            <w:r>
              <w:t>151</w:t>
            </w:r>
          </w:p>
        </w:tc>
        <w:tc>
          <w:tcPr>
            <w:tcW w:w="1275" w:type="dxa"/>
          </w:tcPr>
          <w:p w14:paraId="4EC64357" w14:textId="77777777" w:rsidR="005A33E0" w:rsidRDefault="005A33E0" w:rsidP="005A33E0">
            <w:pPr>
              <w:jc w:val="center"/>
            </w:pPr>
            <w:r>
              <w:t>377</w:t>
            </w:r>
          </w:p>
        </w:tc>
        <w:tc>
          <w:tcPr>
            <w:tcW w:w="1276" w:type="dxa"/>
          </w:tcPr>
          <w:p w14:paraId="27123C65" w14:textId="77777777" w:rsidR="005A33E0" w:rsidRDefault="005A33E0" w:rsidP="005A33E0">
            <w:pPr>
              <w:jc w:val="center"/>
            </w:pPr>
            <w:r>
              <w:t>205</w:t>
            </w:r>
          </w:p>
        </w:tc>
        <w:tc>
          <w:tcPr>
            <w:tcW w:w="1276" w:type="dxa"/>
          </w:tcPr>
          <w:p w14:paraId="01A3B5BA" w14:textId="77777777" w:rsidR="005A33E0" w:rsidRDefault="005A33E0" w:rsidP="005A33E0">
            <w:pPr>
              <w:jc w:val="center"/>
            </w:pPr>
            <w:r>
              <w:t>151</w:t>
            </w:r>
          </w:p>
        </w:tc>
      </w:tr>
    </w:tbl>
    <w:p w14:paraId="30E7951A" w14:textId="77777777" w:rsidR="00F8613A" w:rsidRDefault="00F8613A" w:rsidP="00F8613A"/>
    <w:p w14:paraId="706A3B33" w14:textId="1DF4127A" w:rsidR="000A5D7E" w:rsidRDefault="000A5D7E" w:rsidP="00F8613A"/>
    <w:p w14:paraId="37A2E55F" w14:textId="77777777" w:rsidR="008407AE" w:rsidRDefault="008407AE" w:rsidP="00F8613A"/>
    <w:p w14:paraId="366E0FD6" w14:textId="77777777" w:rsidR="000A5D7E" w:rsidRDefault="000A5D7E" w:rsidP="00F8613A"/>
    <w:p w14:paraId="7FBA2E9E" w14:textId="0173BF3C" w:rsidR="008407AE" w:rsidRDefault="008407AE" w:rsidP="008407AE">
      <w:pPr>
        <w:rPr>
          <w:rFonts w:eastAsiaTheme="minorEastAsia"/>
        </w:rPr>
      </w:pPr>
      <w:r w:rsidRPr="008407AE">
        <w:rPr>
          <w:b/>
        </w:rPr>
        <w:lastRenderedPageBreak/>
        <w:t>Table 3</w:t>
      </w:r>
      <w:r>
        <w:t xml:space="preserve">: </w:t>
      </w:r>
      <w:r w:rsidR="008D17DD">
        <w:t>Means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 xml:space="preserve">of distributional statistics </w:t>
      </w:r>
      <w:r>
        <w:rPr>
          <w:rFonts w:eastAsiaTheme="minorEastAsia"/>
        </w:rPr>
        <w:t xml:space="preserve">among traits for levels of additive effect size, recombination rate, pleiotropy rate, and mutational correlations for Gaussian and House-of-Cards models. Statistics include </w:t>
      </w:r>
      <w:r>
        <w:t>distribution variance (</w:t>
      </w:r>
      <m:oMath>
        <m:r>
          <w:rPr>
            <w:rFonts w:ascii="Cambria Math" w:hAnsi="Cambria Math"/>
          </w:rPr>
          <m:t>σ)</m:t>
        </m:r>
      </m:oMath>
      <w:r>
        <w:rPr>
          <w:rFonts w:eastAsiaTheme="minorEastAsia"/>
        </w:rPr>
        <w:t>, kurtosis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oMath>
      <w:r>
        <w:rPr>
          <w:rFonts w:eastAsiaTheme="minorEastAsia"/>
        </w:rPr>
        <w:t>), and the number of mutations contributing to the distribution (</w:t>
      </w:r>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w:r>
        <w:rPr>
          <w:rFonts w:eastAsiaTheme="minorEastAsia"/>
        </w:rPr>
        <w:t>). * denotes values of interest.</w:t>
      </w:r>
    </w:p>
    <w:p w14:paraId="6F5424A4" w14:textId="77777777" w:rsidR="00FF4ACC" w:rsidRPr="008407AE" w:rsidRDefault="00FF4ACC" w:rsidP="008407AE">
      <w:pPr>
        <w:rPr>
          <w:rFonts w:eastAsiaTheme="minorEastAsia"/>
        </w:rPr>
      </w:pPr>
    </w:p>
    <w:tbl>
      <w:tblPr>
        <w:tblStyle w:val="TableGrid"/>
        <w:tblW w:w="13892"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418"/>
      </w:tblGrid>
      <w:tr w:rsidR="008407AE" w14:paraId="3E306003" w14:textId="77777777" w:rsidTr="006C39DF">
        <w:tc>
          <w:tcPr>
            <w:tcW w:w="2552" w:type="dxa"/>
            <w:gridSpan w:val="3"/>
            <w:vMerge w:val="restart"/>
            <w:tcBorders>
              <w:top w:val="single" w:sz="4" w:space="0" w:color="auto"/>
              <w:bottom w:val="single" w:sz="4" w:space="0" w:color="auto"/>
            </w:tcBorders>
          </w:tcPr>
          <w:p w14:paraId="752CA096" w14:textId="77777777" w:rsidR="008407AE" w:rsidRDefault="008407AE" w:rsidP="007C042B">
            <w:pPr>
              <w:rPr>
                <w:rFonts w:ascii="Cambria Math" w:hAnsi="Cambria Math"/>
              </w:rPr>
            </w:pPr>
          </w:p>
        </w:tc>
        <w:tc>
          <w:tcPr>
            <w:tcW w:w="3544" w:type="dxa"/>
            <w:gridSpan w:val="3"/>
            <w:tcBorders>
              <w:top w:val="single" w:sz="4" w:space="0" w:color="auto"/>
              <w:bottom w:val="single" w:sz="4" w:space="0" w:color="auto"/>
            </w:tcBorders>
          </w:tcPr>
          <w:p w14:paraId="4C199ED1" w14:textId="77777777" w:rsidR="008407AE" w:rsidRPr="006D6245" w:rsidRDefault="008407AE" w:rsidP="007C042B">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0DEE8960" w14:textId="77777777" w:rsidR="008407AE" w:rsidRDefault="0058631F" w:rsidP="007C042B">
            <w:pPr>
              <w:jc w:val="cente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1318EC5D" w14:textId="77777777" w:rsidR="008407AE" w:rsidRPr="00000DE0" w:rsidRDefault="0058631F" w:rsidP="007C042B">
            <w:pPr>
              <w:jc w:val="center"/>
              <w:rPr>
                <w:vertAlign w:val="subscript"/>
              </w:rP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8407AE" w14:paraId="1CD40E36" w14:textId="77777777" w:rsidTr="006C39DF">
        <w:tc>
          <w:tcPr>
            <w:tcW w:w="2552" w:type="dxa"/>
            <w:gridSpan w:val="3"/>
            <w:vMerge/>
            <w:tcBorders>
              <w:bottom w:val="single" w:sz="4" w:space="0" w:color="auto"/>
            </w:tcBorders>
          </w:tcPr>
          <w:p w14:paraId="60E01DB7" w14:textId="77777777" w:rsidR="008407AE" w:rsidRDefault="008407AE" w:rsidP="007C042B"/>
        </w:tc>
        <w:tc>
          <w:tcPr>
            <w:tcW w:w="992" w:type="dxa"/>
            <w:tcBorders>
              <w:top w:val="single" w:sz="4" w:space="0" w:color="auto"/>
              <w:bottom w:val="single" w:sz="4" w:space="0" w:color="auto"/>
            </w:tcBorders>
          </w:tcPr>
          <w:p w14:paraId="10E0F264" w14:textId="77777777" w:rsidR="008407AE" w:rsidRDefault="008407AE" w:rsidP="007C042B">
            <w:pPr>
              <w:jc w:val="center"/>
            </w:pPr>
            <w:r>
              <w:t>Null</w:t>
            </w:r>
          </w:p>
        </w:tc>
        <w:tc>
          <w:tcPr>
            <w:tcW w:w="1276" w:type="dxa"/>
            <w:tcBorders>
              <w:top w:val="single" w:sz="4" w:space="0" w:color="auto"/>
              <w:bottom w:val="single" w:sz="4" w:space="0" w:color="auto"/>
            </w:tcBorders>
          </w:tcPr>
          <w:p w14:paraId="20BF91F0"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704E7316" w14:textId="77777777" w:rsidR="008407AE" w:rsidRDefault="008407AE" w:rsidP="007C042B">
            <w:pPr>
              <w:jc w:val="center"/>
            </w:pPr>
            <w:r>
              <w:t>Gaussian</w:t>
            </w:r>
          </w:p>
        </w:tc>
        <w:tc>
          <w:tcPr>
            <w:tcW w:w="1275" w:type="dxa"/>
            <w:tcBorders>
              <w:top w:val="single" w:sz="4" w:space="0" w:color="auto"/>
              <w:bottom w:val="single" w:sz="4" w:space="0" w:color="auto"/>
            </w:tcBorders>
          </w:tcPr>
          <w:p w14:paraId="0CA1F71A" w14:textId="77777777" w:rsidR="008407AE" w:rsidRDefault="008407AE" w:rsidP="007C042B">
            <w:pPr>
              <w:jc w:val="center"/>
            </w:pPr>
            <w:r>
              <w:t>Null</w:t>
            </w:r>
          </w:p>
        </w:tc>
        <w:tc>
          <w:tcPr>
            <w:tcW w:w="1276" w:type="dxa"/>
            <w:tcBorders>
              <w:top w:val="single" w:sz="4" w:space="0" w:color="auto"/>
              <w:bottom w:val="single" w:sz="4" w:space="0" w:color="auto"/>
            </w:tcBorders>
          </w:tcPr>
          <w:p w14:paraId="3C914755"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2C6A6C22" w14:textId="77777777" w:rsidR="008407AE" w:rsidRDefault="008407AE" w:rsidP="007C042B">
            <w:pPr>
              <w:jc w:val="center"/>
            </w:pPr>
            <w:r>
              <w:t>Gaussian</w:t>
            </w:r>
          </w:p>
        </w:tc>
        <w:tc>
          <w:tcPr>
            <w:tcW w:w="1275" w:type="dxa"/>
            <w:tcBorders>
              <w:top w:val="single" w:sz="4" w:space="0" w:color="auto"/>
              <w:bottom w:val="single" w:sz="4" w:space="0" w:color="auto"/>
            </w:tcBorders>
          </w:tcPr>
          <w:p w14:paraId="09C32F8B" w14:textId="77777777" w:rsidR="008407AE" w:rsidRDefault="008407AE" w:rsidP="007C042B">
            <w:pPr>
              <w:jc w:val="center"/>
            </w:pPr>
            <w:r>
              <w:t>Null</w:t>
            </w:r>
          </w:p>
        </w:tc>
        <w:tc>
          <w:tcPr>
            <w:tcW w:w="1276" w:type="dxa"/>
            <w:tcBorders>
              <w:top w:val="single" w:sz="4" w:space="0" w:color="auto"/>
              <w:bottom w:val="single" w:sz="4" w:space="0" w:color="auto"/>
            </w:tcBorders>
          </w:tcPr>
          <w:p w14:paraId="20039D26" w14:textId="77777777" w:rsidR="008407AE" w:rsidRDefault="008407AE" w:rsidP="007C042B">
            <w:pPr>
              <w:jc w:val="center"/>
            </w:pPr>
            <w:r>
              <w:t>House-of-Cards</w:t>
            </w:r>
          </w:p>
        </w:tc>
        <w:tc>
          <w:tcPr>
            <w:tcW w:w="1418" w:type="dxa"/>
            <w:tcBorders>
              <w:top w:val="single" w:sz="4" w:space="0" w:color="auto"/>
              <w:bottom w:val="single" w:sz="4" w:space="0" w:color="auto"/>
            </w:tcBorders>
          </w:tcPr>
          <w:p w14:paraId="45B07061" w14:textId="77777777" w:rsidR="008407AE" w:rsidRDefault="008407AE" w:rsidP="007C042B">
            <w:pPr>
              <w:jc w:val="center"/>
            </w:pPr>
            <w:r>
              <w:t>Gaussian</w:t>
            </w:r>
          </w:p>
        </w:tc>
      </w:tr>
      <w:tr w:rsidR="008407AE" w14:paraId="145BF6A6" w14:textId="77777777" w:rsidTr="006C39DF">
        <w:tc>
          <w:tcPr>
            <w:tcW w:w="1843" w:type="dxa"/>
            <w:gridSpan w:val="2"/>
            <w:vAlign w:val="center"/>
          </w:tcPr>
          <w:p w14:paraId="0E31E059" w14:textId="77777777" w:rsidR="008407AE" w:rsidRDefault="008407AE" w:rsidP="007C042B">
            <w:r>
              <w:t>Additive effect size (</w:t>
            </w:r>
            <w:r>
              <w:rPr>
                <w:rFonts w:ascii="Times New Roman" w:hAnsi="Times New Roman" w:cs="Times New Roman"/>
              </w:rPr>
              <w:t>α</w:t>
            </w:r>
            <w:r>
              <w:t>)</w:t>
            </w:r>
          </w:p>
        </w:tc>
        <w:tc>
          <w:tcPr>
            <w:tcW w:w="709" w:type="dxa"/>
          </w:tcPr>
          <w:p w14:paraId="2A7868AF" w14:textId="77777777" w:rsidR="008407AE" w:rsidRPr="00A96C5E" w:rsidRDefault="008407AE" w:rsidP="007C042B">
            <w:pPr>
              <w:jc w:val="center"/>
              <w:rPr>
                <w:rFonts w:ascii="Calibri" w:eastAsia="Calibri" w:hAnsi="Calibri" w:cs="Times New Roman"/>
              </w:rPr>
            </w:pPr>
          </w:p>
        </w:tc>
        <w:tc>
          <w:tcPr>
            <w:tcW w:w="992" w:type="dxa"/>
          </w:tcPr>
          <w:p w14:paraId="6854DDCF" w14:textId="77777777" w:rsidR="008407AE" w:rsidRDefault="008407AE" w:rsidP="007C042B">
            <w:pPr>
              <w:jc w:val="center"/>
            </w:pPr>
          </w:p>
        </w:tc>
        <w:tc>
          <w:tcPr>
            <w:tcW w:w="1276" w:type="dxa"/>
          </w:tcPr>
          <w:p w14:paraId="1ACE3F0B" w14:textId="77777777" w:rsidR="008407AE" w:rsidRDefault="008407AE" w:rsidP="007C042B">
            <w:pPr>
              <w:jc w:val="center"/>
            </w:pPr>
          </w:p>
        </w:tc>
        <w:tc>
          <w:tcPr>
            <w:tcW w:w="1276" w:type="dxa"/>
          </w:tcPr>
          <w:p w14:paraId="75555199" w14:textId="77777777" w:rsidR="008407AE" w:rsidRDefault="008407AE" w:rsidP="007C042B">
            <w:pPr>
              <w:jc w:val="center"/>
            </w:pPr>
          </w:p>
        </w:tc>
        <w:tc>
          <w:tcPr>
            <w:tcW w:w="1275" w:type="dxa"/>
          </w:tcPr>
          <w:p w14:paraId="65285B28" w14:textId="77777777" w:rsidR="008407AE" w:rsidRDefault="008407AE" w:rsidP="007C042B">
            <w:pPr>
              <w:jc w:val="center"/>
            </w:pPr>
          </w:p>
        </w:tc>
        <w:tc>
          <w:tcPr>
            <w:tcW w:w="1276" w:type="dxa"/>
          </w:tcPr>
          <w:p w14:paraId="583E020B" w14:textId="77777777" w:rsidR="008407AE" w:rsidRDefault="008407AE" w:rsidP="007C042B">
            <w:pPr>
              <w:jc w:val="center"/>
            </w:pPr>
          </w:p>
        </w:tc>
        <w:tc>
          <w:tcPr>
            <w:tcW w:w="1276" w:type="dxa"/>
          </w:tcPr>
          <w:p w14:paraId="5DE14B24" w14:textId="77777777" w:rsidR="008407AE" w:rsidRDefault="008407AE" w:rsidP="007C042B">
            <w:pPr>
              <w:jc w:val="center"/>
            </w:pPr>
          </w:p>
        </w:tc>
        <w:tc>
          <w:tcPr>
            <w:tcW w:w="1275" w:type="dxa"/>
          </w:tcPr>
          <w:p w14:paraId="270C9A8B" w14:textId="77777777" w:rsidR="008407AE" w:rsidRDefault="008407AE" w:rsidP="007C042B">
            <w:pPr>
              <w:jc w:val="center"/>
              <w:rPr>
                <w:rStyle w:val="numbercell"/>
              </w:rPr>
            </w:pPr>
          </w:p>
        </w:tc>
        <w:tc>
          <w:tcPr>
            <w:tcW w:w="1276" w:type="dxa"/>
          </w:tcPr>
          <w:p w14:paraId="299180A4" w14:textId="77777777" w:rsidR="008407AE" w:rsidRDefault="008407AE" w:rsidP="007C042B">
            <w:pPr>
              <w:jc w:val="center"/>
              <w:rPr>
                <w:rStyle w:val="numbercell"/>
              </w:rPr>
            </w:pPr>
          </w:p>
        </w:tc>
        <w:tc>
          <w:tcPr>
            <w:tcW w:w="1418" w:type="dxa"/>
          </w:tcPr>
          <w:p w14:paraId="4E00EB9E" w14:textId="77777777" w:rsidR="008407AE" w:rsidRDefault="008407AE" w:rsidP="007C042B">
            <w:pPr>
              <w:jc w:val="center"/>
              <w:rPr>
                <w:rStyle w:val="numbercell"/>
              </w:rPr>
            </w:pPr>
          </w:p>
        </w:tc>
      </w:tr>
      <w:tr w:rsidR="008407AE" w:rsidRPr="00D5121D" w14:paraId="23370110" w14:textId="77777777" w:rsidTr="006C39DF">
        <w:tc>
          <w:tcPr>
            <w:tcW w:w="709" w:type="dxa"/>
            <w:vMerge w:val="restart"/>
            <w:vAlign w:val="center"/>
          </w:tcPr>
          <w:p w14:paraId="27120783" w14:textId="77777777" w:rsidR="008407AE" w:rsidRPr="00D5121D" w:rsidRDefault="008407AE" w:rsidP="007C042B">
            <w:pPr>
              <w:jc w:val="center"/>
            </w:pPr>
          </w:p>
        </w:tc>
        <w:tc>
          <w:tcPr>
            <w:tcW w:w="1134" w:type="dxa"/>
            <w:vMerge w:val="restart"/>
            <w:vAlign w:val="center"/>
          </w:tcPr>
          <w:p w14:paraId="79B6F1D2" w14:textId="77777777" w:rsidR="008407AE" w:rsidRPr="00D5121D" w:rsidRDefault="008407AE" w:rsidP="007C042B">
            <w:r w:rsidRPr="00D5121D">
              <w:t>Low</w:t>
            </w:r>
          </w:p>
        </w:tc>
        <w:tc>
          <w:tcPr>
            <w:tcW w:w="709" w:type="dxa"/>
          </w:tcPr>
          <w:p w14:paraId="7A67FF32" w14:textId="77777777" w:rsidR="008407AE" w:rsidRPr="00D5121D" w:rsidRDefault="0058631F"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02B60F63" w14:textId="77777777" w:rsidR="008407AE" w:rsidRPr="00CC78F7" w:rsidRDefault="008407AE" w:rsidP="007C042B">
            <w:pPr>
              <w:jc w:val="center"/>
            </w:pPr>
            <w:r>
              <w:rPr>
                <w:rStyle w:val="numbercell"/>
              </w:rPr>
              <w:t>0.132</w:t>
            </w:r>
          </w:p>
        </w:tc>
        <w:tc>
          <w:tcPr>
            <w:tcW w:w="1276" w:type="dxa"/>
          </w:tcPr>
          <w:p w14:paraId="1D7903F0" w14:textId="77777777" w:rsidR="008407AE" w:rsidRPr="00D5121D" w:rsidRDefault="008407AE" w:rsidP="007C042B">
            <w:pPr>
              <w:jc w:val="center"/>
            </w:pPr>
            <w:r>
              <w:rPr>
                <w:rStyle w:val="numbercell"/>
              </w:rPr>
              <w:t>0.792</w:t>
            </w:r>
          </w:p>
        </w:tc>
        <w:tc>
          <w:tcPr>
            <w:tcW w:w="1276" w:type="dxa"/>
          </w:tcPr>
          <w:p w14:paraId="4698BFCB" w14:textId="77777777" w:rsidR="008407AE" w:rsidRPr="00D5121D" w:rsidRDefault="008407AE" w:rsidP="007C042B">
            <w:pPr>
              <w:jc w:val="center"/>
            </w:pPr>
            <w:r>
              <w:rPr>
                <w:rStyle w:val="numbercell"/>
              </w:rPr>
              <w:t>1.248</w:t>
            </w:r>
          </w:p>
        </w:tc>
        <w:tc>
          <w:tcPr>
            <w:tcW w:w="1275" w:type="dxa"/>
          </w:tcPr>
          <w:p w14:paraId="6D02A2AA" w14:textId="77777777" w:rsidR="008407AE" w:rsidRPr="00D5121D" w:rsidRDefault="008407AE" w:rsidP="007C042B">
            <w:pPr>
              <w:jc w:val="center"/>
            </w:pPr>
            <w:r>
              <w:t>5.50</w:t>
            </w:r>
          </w:p>
        </w:tc>
        <w:tc>
          <w:tcPr>
            <w:tcW w:w="1276" w:type="dxa"/>
          </w:tcPr>
          <w:p w14:paraId="19273E62" w14:textId="77777777" w:rsidR="008407AE" w:rsidRPr="00D5121D" w:rsidRDefault="008407AE" w:rsidP="007C042B">
            <w:pPr>
              <w:jc w:val="center"/>
            </w:pPr>
            <w:r>
              <w:rPr>
                <w:rStyle w:val="numbercell"/>
              </w:rPr>
              <w:t>3.523</w:t>
            </w:r>
          </w:p>
        </w:tc>
        <w:tc>
          <w:tcPr>
            <w:tcW w:w="1276" w:type="dxa"/>
          </w:tcPr>
          <w:p w14:paraId="1190FB5D" w14:textId="77777777" w:rsidR="008407AE" w:rsidRPr="00D5121D" w:rsidRDefault="008407AE" w:rsidP="007C042B">
            <w:pPr>
              <w:jc w:val="center"/>
            </w:pPr>
            <w:r>
              <w:rPr>
                <w:rStyle w:val="numbercell"/>
              </w:rPr>
              <w:t>3.278</w:t>
            </w:r>
          </w:p>
        </w:tc>
        <w:tc>
          <w:tcPr>
            <w:tcW w:w="1275" w:type="dxa"/>
          </w:tcPr>
          <w:p w14:paraId="0207D663" w14:textId="77777777" w:rsidR="008407AE" w:rsidRPr="00D5121D" w:rsidRDefault="008407AE" w:rsidP="007C042B">
            <w:pPr>
              <w:jc w:val="center"/>
            </w:pPr>
            <w:r>
              <w:rPr>
                <w:rStyle w:val="numbercell"/>
              </w:rPr>
              <w:t>943.852</w:t>
            </w:r>
          </w:p>
        </w:tc>
        <w:tc>
          <w:tcPr>
            <w:tcW w:w="1276" w:type="dxa"/>
          </w:tcPr>
          <w:p w14:paraId="01B83EE7" w14:textId="55CEC40D" w:rsidR="008407AE" w:rsidRPr="00D5121D" w:rsidRDefault="008407AE" w:rsidP="007C042B">
            <w:pPr>
              <w:jc w:val="center"/>
            </w:pPr>
            <w:r>
              <w:rPr>
                <w:rStyle w:val="numbercell"/>
              </w:rPr>
              <w:t>697.771</w:t>
            </w:r>
            <w:r w:rsidR="006C39DF">
              <w:rPr>
                <w:rStyle w:val="numbercell"/>
              </w:rPr>
              <w:t>*</w:t>
            </w:r>
          </w:p>
        </w:tc>
        <w:tc>
          <w:tcPr>
            <w:tcW w:w="1418" w:type="dxa"/>
          </w:tcPr>
          <w:p w14:paraId="1451DA79" w14:textId="784410D1" w:rsidR="008407AE" w:rsidRPr="00D5121D" w:rsidRDefault="008407AE" w:rsidP="007C042B">
            <w:pPr>
              <w:jc w:val="center"/>
            </w:pPr>
            <w:r>
              <w:rPr>
                <w:rStyle w:val="numbercell"/>
              </w:rPr>
              <w:t>2092.61</w:t>
            </w:r>
            <w:r w:rsidR="006C39DF">
              <w:rPr>
                <w:rStyle w:val="numbercell"/>
              </w:rPr>
              <w:t>*</w:t>
            </w:r>
          </w:p>
        </w:tc>
      </w:tr>
      <w:tr w:rsidR="008407AE" w14:paraId="65C40ED4" w14:textId="77777777" w:rsidTr="006C39DF">
        <w:tc>
          <w:tcPr>
            <w:tcW w:w="709" w:type="dxa"/>
            <w:vMerge/>
            <w:vAlign w:val="center"/>
          </w:tcPr>
          <w:p w14:paraId="10307C01" w14:textId="77777777" w:rsidR="008407AE" w:rsidRDefault="008407AE" w:rsidP="007C042B">
            <w:pPr>
              <w:jc w:val="center"/>
            </w:pPr>
          </w:p>
        </w:tc>
        <w:tc>
          <w:tcPr>
            <w:tcW w:w="1134" w:type="dxa"/>
            <w:vMerge/>
            <w:vAlign w:val="center"/>
          </w:tcPr>
          <w:p w14:paraId="2F11F4AD" w14:textId="77777777" w:rsidR="008407AE" w:rsidRDefault="008407AE" w:rsidP="007C042B"/>
        </w:tc>
        <w:tc>
          <w:tcPr>
            <w:tcW w:w="709" w:type="dxa"/>
          </w:tcPr>
          <w:p w14:paraId="5EE4612B" w14:textId="77777777" w:rsidR="008407AE" w:rsidRDefault="008407AE" w:rsidP="007C042B">
            <w:pPr>
              <w:jc w:val="center"/>
            </w:pPr>
            <w:r>
              <w:t>S.E.</w:t>
            </w:r>
          </w:p>
        </w:tc>
        <w:tc>
          <w:tcPr>
            <w:tcW w:w="992" w:type="dxa"/>
          </w:tcPr>
          <w:p w14:paraId="7A70A408" w14:textId="77777777" w:rsidR="008407AE" w:rsidRDefault="008407AE" w:rsidP="007C042B">
            <w:pPr>
              <w:jc w:val="center"/>
            </w:pPr>
            <w:r>
              <w:rPr>
                <w:rStyle w:val="numbercell"/>
              </w:rPr>
              <w:t>0.028</w:t>
            </w:r>
          </w:p>
        </w:tc>
        <w:tc>
          <w:tcPr>
            <w:tcW w:w="1276" w:type="dxa"/>
          </w:tcPr>
          <w:p w14:paraId="4E51B8F2" w14:textId="77777777" w:rsidR="008407AE" w:rsidRDefault="008407AE" w:rsidP="007C042B">
            <w:pPr>
              <w:jc w:val="center"/>
            </w:pPr>
            <w:r>
              <w:rPr>
                <w:rStyle w:val="numbercell"/>
              </w:rPr>
              <w:t>0.072</w:t>
            </w:r>
          </w:p>
        </w:tc>
        <w:tc>
          <w:tcPr>
            <w:tcW w:w="1276" w:type="dxa"/>
          </w:tcPr>
          <w:p w14:paraId="30310770" w14:textId="77777777" w:rsidR="008407AE" w:rsidRDefault="008407AE" w:rsidP="007C042B">
            <w:pPr>
              <w:jc w:val="center"/>
            </w:pPr>
            <w:r>
              <w:rPr>
                <w:rStyle w:val="numbercell"/>
              </w:rPr>
              <w:t>0.0753</w:t>
            </w:r>
          </w:p>
        </w:tc>
        <w:tc>
          <w:tcPr>
            <w:tcW w:w="1275" w:type="dxa"/>
          </w:tcPr>
          <w:p w14:paraId="63F72043" w14:textId="77777777" w:rsidR="008407AE" w:rsidRDefault="008407AE" w:rsidP="007C042B">
            <w:pPr>
              <w:jc w:val="center"/>
            </w:pPr>
            <w:r>
              <w:rPr>
                <w:rStyle w:val="numbercell"/>
              </w:rPr>
              <w:t>0.129</w:t>
            </w:r>
          </w:p>
        </w:tc>
        <w:tc>
          <w:tcPr>
            <w:tcW w:w="1276" w:type="dxa"/>
          </w:tcPr>
          <w:p w14:paraId="1A9D9C9C" w14:textId="77777777" w:rsidR="008407AE" w:rsidRDefault="008407AE" w:rsidP="007C042B">
            <w:pPr>
              <w:jc w:val="center"/>
            </w:pPr>
            <w:r>
              <w:rPr>
                <w:rStyle w:val="numbercell"/>
              </w:rPr>
              <w:t>0.025</w:t>
            </w:r>
          </w:p>
        </w:tc>
        <w:tc>
          <w:tcPr>
            <w:tcW w:w="1276" w:type="dxa"/>
          </w:tcPr>
          <w:p w14:paraId="2B8DC039" w14:textId="77777777" w:rsidR="008407AE" w:rsidRDefault="008407AE" w:rsidP="007C042B">
            <w:pPr>
              <w:jc w:val="center"/>
            </w:pPr>
            <w:r>
              <w:rPr>
                <w:rStyle w:val="numbercell"/>
              </w:rPr>
              <w:t>0.021</w:t>
            </w:r>
          </w:p>
        </w:tc>
        <w:tc>
          <w:tcPr>
            <w:tcW w:w="1275" w:type="dxa"/>
          </w:tcPr>
          <w:p w14:paraId="78142358" w14:textId="77777777" w:rsidR="008407AE" w:rsidRDefault="008407AE" w:rsidP="007C042B">
            <w:pPr>
              <w:jc w:val="center"/>
            </w:pPr>
            <w:r>
              <w:rPr>
                <w:rStyle w:val="numbercell"/>
              </w:rPr>
              <w:t>35.012</w:t>
            </w:r>
          </w:p>
        </w:tc>
        <w:tc>
          <w:tcPr>
            <w:tcW w:w="1276" w:type="dxa"/>
          </w:tcPr>
          <w:p w14:paraId="379CE29A" w14:textId="77777777" w:rsidR="008407AE" w:rsidRDefault="008407AE" w:rsidP="007C042B">
            <w:pPr>
              <w:jc w:val="center"/>
            </w:pPr>
            <w:r>
              <w:rPr>
                <w:rStyle w:val="numbercell"/>
              </w:rPr>
              <w:t>15.41</w:t>
            </w:r>
          </w:p>
        </w:tc>
        <w:tc>
          <w:tcPr>
            <w:tcW w:w="1418" w:type="dxa"/>
          </w:tcPr>
          <w:p w14:paraId="18ADFCB3" w14:textId="77777777" w:rsidR="008407AE" w:rsidRDefault="008407AE" w:rsidP="007C042B">
            <w:pPr>
              <w:jc w:val="center"/>
            </w:pPr>
            <w:r>
              <w:rPr>
                <w:rStyle w:val="numbercell"/>
              </w:rPr>
              <w:t>57.973</w:t>
            </w:r>
          </w:p>
        </w:tc>
      </w:tr>
      <w:tr w:rsidR="008407AE" w14:paraId="6276B1B5" w14:textId="77777777" w:rsidTr="006C39DF">
        <w:tc>
          <w:tcPr>
            <w:tcW w:w="709" w:type="dxa"/>
            <w:vMerge/>
            <w:vAlign w:val="center"/>
          </w:tcPr>
          <w:p w14:paraId="2D79D6E0" w14:textId="77777777" w:rsidR="008407AE" w:rsidRDefault="008407AE" w:rsidP="007C042B">
            <w:pPr>
              <w:jc w:val="center"/>
            </w:pPr>
          </w:p>
        </w:tc>
        <w:tc>
          <w:tcPr>
            <w:tcW w:w="1134" w:type="dxa"/>
            <w:vMerge/>
            <w:vAlign w:val="center"/>
          </w:tcPr>
          <w:p w14:paraId="36350C84" w14:textId="77777777" w:rsidR="008407AE" w:rsidRDefault="008407AE" w:rsidP="007C042B"/>
        </w:tc>
        <w:tc>
          <w:tcPr>
            <w:tcW w:w="709" w:type="dxa"/>
          </w:tcPr>
          <w:p w14:paraId="2C2E0630" w14:textId="77777777" w:rsidR="008407AE" w:rsidRDefault="008407AE" w:rsidP="007C042B">
            <w:pPr>
              <w:jc w:val="center"/>
            </w:pPr>
            <w:r>
              <w:t>n</w:t>
            </w:r>
          </w:p>
        </w:tc>
        <w:tc>
          <w:tcPr>
            <w:tcW w:w="992" w:type="dxa"/>
          </w:tcPr>
          <w:p w14:paraId="7CB017EE" w14:textId="77777777" w:rsidR="008407AE" w:rsidRDefault="008407AE" w:rsidP="007C042B">
            <w:pPr>
              <w:jc w:val="center"/>
            </w:pPr>
            <w:r>
              <w:t>108</w:t>
            </w:r>
          </w:p>
        </w:tc>
        <w:tc>
          <w:tcPr>
            <w:tcW w:w="1276" w:type="dxa"/>
          </w:tcPr>
          <w:p w14:paraId="0A930405" w14:textId="77777777" w:rsidR="008407AE" w:rsidRDefault="008407AE" w:rsidP="007C042B">
            <w:pPr>
              <w:jc w:val="center"/>
            </w:pPr>
            <w:r>
              <w:t>227</w:t>
            </w:r>
          </w:p>
        </w:tc>
        <w:tc>
          <w:tcPr>
            <w:tcW w:w="1276" w:type="dxa"/>
          </w:tcPr>
          <w:p w14:paraId="450DDF5A" w14:textId="77777777" w:rsidR="008407AE" w:rsidRDefault="008407AE" w:rsidP="007C042B">
            <w:pPr>
              <w:jc w:val="center"/>
            </w:pPr>
            <w:r>
              <w:rPr>
                <w:rStyle w:val="numbercell"/>
              </w:rPr>
              <w:t>179</w:t>
            </w:r>
          </w:p>
        </w:tc>
        <w:tc>
          <w:tcPr>
            <w:tcW w:w="1275" w:type="dxa"/>
          </w:tcPr>
          <w:p w14:paraId="403E47A0" w14:textId="77777777" w:rsidR="008407AE" w:rsidRDefault="008407AE" w:rsidP="007C042B">
            <w:pPr>
              <w:jc w:val="center"/>
            </w:pPr>
            <w:r>
              <w:rPr>
                <w:rStyle w:val="numbercell"/>
              </w:rPr>
              <w:t>108</w:t>
            </w:r>
          </w:p>
        </w:tc>
        <w:tc>
          <w:tcPr>
            <w:tcW w:w="1276" w:type="dxa"/>
          </w:tcPr>
          <w:p w14:paraId="304EAD5A" w14:textId="77777777" w:rsidR="008407AE" w:rsidRDefault="008407AE" w:rsidP="007C042B">
            <w:pPr>
              <w:jc w:val="center"/>
            </w:pPr>
            <w:r>
              <w:t>227</w:t>
            </w:r>
          </w:p>
        </w:tc>
        <w:tc>
          <w:tcPr>
            <w:tcW w:w="1276" w:type="dxa"/>
          </w:tcPr>
          <w:p w14:paraId="555D2292" w14:textId="77777777" w:rsidR="008407AE" w:rsidRDefault="008407AE" w:rsidP="007C042B">
            <w:pPr>
              <w:jc w:val="center"/>
            </w:pPr>
            <w:r>
              <w:rPr>
                <w:rStyle w:val="numbercell"/>
              </w:rPr>
              <w:t>179</w:t>
            </w:r>
          </w:p>
        </w:tc>
        <w:tc>
          <w:tcPr>
            <w:tcW w:w="1275" w:type="dxa"/>
          </w:tcPr>
          <w:p w14:paraId="710422D0" w14:textId="77777777" w:rsidR="008407AE" w:rsidRDefault="008407AE" w:rsidP="007C042B">
            <w:pPr>
              <w:jc w:val="center"/>
            </w:pPr>
            <w:r>
              <w:rPr>
                <w:rStyle w:val="numbercell"/>
              </w:rPr>
              <w:t>108</w:t>
            </w:r>
          </w:p>
        </w:tc>
        <w:tc>
          <w:tcPr>
            <w:tcW w:w="1276" w:type="dxa"/>
          </w:tcPr>
          <w:p w14:paraId="46B8755B" w14:textId="77777777" w:rsidR="008407AE" w:rsidRDefault="008407AE" w:rsidP="007C042B">
            <w:pPr>
              <w:jc w:val="center"/>
            </w:pPr>
            <w:r>
              <w:t>227</w:t>
            </w:r>
          </w:p>
        </w:tc>
        <w:tc>
          <w:tcPr>
            <w:tcW w:w="1418" w:type="dxa"/>
          </w:tcPr>
          <w:p w14:paraId="2D7AFE33" w14:textId="77777777" w:rsidR="008407AE" w:rsidRDefault="008407AE" w:rsidP="007C042B">
            <w:pPr>
              <w:jc w:val="center"/>
            </w:pPr>
            <w:r>
              <w:rPr>
                <w:rStyle w:val="numbercell"/>
              </w:rPr>
              <w:t>179</w:t>
            </w:r>
          </w:p>
        </w:tc>
      </w:tr>
      <w:tr w:rsidR="008407AE" w14:paraId="48ECE026" w14:textId="77777777" w:rsidTr="006C39DF">
        <w:tc>
          <w:tcPr>
            <w:tcW w:w="709" w:type="dxa"/>
            <w:vMerge/>
            <w:vAlign w:val="center"/>
          </w:tcPr>
          <w:p w14:paraId="7E8C5C05" w14:textId="77777777" w:rsidR="008407AE" w:rsidRDefault="008407AE" w:rsidP="007C042B">
            <w:pPr>
              <w:jc w:val="center"/>
            </w:pPr>
          </w:p>
        </w:tc>
        <w:tc>
          <w:tcPr>
            <w:tcW w:w="1134" w:type="dxa"/>
            <w:vMerge w:val="restart"/>
            <w:vAlign w:val="center"/>
          </w:tcPr>
          <w:p w14:paraId="69B321E7" w14:textId="77777777" w:rsidR="008407AE" w:rsidRDefault="008407AE" w:rsidP="007C042B">
            <w:r>
              <w:t>Medium</w:t>
            </w:r>
          </w:p>
        </w:tc>
        <w:tc>
          <w:tcPr>
            <w:tcW w:w="709" w:type="dxa"/>
          </w:tcPr>
          <w:p w14:paraId="18287EF3" w14:textId="77777777" w:rsidR="008407AE" w:rsidRDefault="0058631F"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49AF68F" w14:textId="77777777" w:rsidR="008407AE" w:rsidRDefault="008407AE" w:rsidP="007C042B">
            <w:pPr>
              <w:jc w:val="center"/>
            </w:pPr>
            <w:r>
              <w:rPr>
                <w:rStyle w:val="numbercell"/>
              </w:rPr>
              <w:t>14.684</w:t>
            </w:r>
          </w:p>
        </w:tc>
        <w:tc>
          <w:tcPr>
            <w:tcW w:w="1276" w:type="dxa"/>
          </w:tcPr>
          <w:p w14:paraId="27F1B453" w14:textId="623829F2" w:rsidR="008407AE" w:rsidRDefault="008407AE" w:rsidP="007C042B">
            <w:pPr>
              <w:jc w:val="center"/>
            </w:pPr>
            <w:r>
              <w:rPr>
                <w:rStyle w:val="numbercell"/>
              </w:rPr>
              <w:t>9.584</w:t>
            </w:r>
            <w:r w:rsidR="006C39DF">
              <w:rPr>
                <w:rStyle w:val="numbercell"/>
              </w:rPr>
              <w:t>*</w:t>
            </w:r>
          </w:p>
        </w:tc>
        <w:tc>
          <w:tcPr>
            <w:tcW w:w="1276" w:type="dxa"/>
          </w:tcPr>
          <w:p w14:paraId="7E9FAEF6" w14:textId="74419A0A" w:rsidR="008407AE" w:rsidRDefault="008407AE" w:rsidP="00553298">
            <w:pPr>
              <w:jc w:val="center"/>
            </w:pPr>
            <w:r>
              <w:rPr>
                <w:rStyle w:val="numbercell"/>
              </w:rPr>
              <w:t>7.029</w:t>
            </w:r>
            <w:r w:rsidR="006C39DF">
              <w:rPr>
                <w:rStyle w:val="numbercell"/>
              </w:rPr>
              <w:t>*</w:t>
            </w:r>
          </w:p>
        </w:tc>
        <w:tc>
          <w:tcPr>
            <w:tcW w:w="1275" w:type="dxa"/>
          </w:tcPr>
          <w:p w14:paraId="4F081943" w14:textId="77777777" w:rsidR="008407AE" w:rsidRDefault="008407AE" w:rsidP="007C042B">
            <w:pPr>
              <w:jc w:val="center"/>
            </w:pPr>
            <w:r>
              <w:rPr>
                <w:rStyle w:val="numbercell"/>
              </w:rPr>
              <w:t>4.934</w:t>
            </w:r>
          </w:p>
        </w:tc>
        <w:tc>
          <w:tcPr>
            <w:tcW w:w="1276" w:type="dxa"/>
          </w:tcPr>
          <w:p w14:paraId="04BE0FF6" w14:textId="77777777" w:rsidR="008407AE" w:rsidRDefault="008407AE" w:rsidP="007C042B">
            <w:pPr>
              <w:jc w:val="center"/>
            </w:pPr>
            <w:r>
              <w:rPr>
                <w:rStyle w:val="numbercell"/>
              </w:rPr>
              <w:t>7.889</w:t>
            </w:r>
          </w:p>
        </w:tc>
        <w:tc>
          <w:tcPr>
            <w:tcW w:w="1276" w:type="dxa"/>
          </w:tcPr>
          <w:p w14:paraId="0A770412" w14:textId="483BFD4E" w:rsidR="008407AE" w:rsidRDefault="008407AE" w:rsidP="00553298">
            <w:pPr>
              <w:jc w:val="center"/>
            </w:pPr>
            <w:r>
              <w:rPr>
                <w:rStyle w:val="numbercell"/>
              </w:rPr>
              <w:t>4.165</w:t>
            </w:r>
          </w:p>
        </w:tc>
        <w:tc>
          <w:tcPr>
            <w:tcW w:w="1275" w:type="dxa"/>
          </w:tcPr>
          <w:p w14:paraId="12E3E6C1" w14:textId="77777777" w:rsidR="008407AE" w:rsidRDefault="008407AE" w:rsidP="007C042B">
            <w:pPr>
              <w:jc w:val="center"/>
            </w:pPr>
            <w:r>
              <w:rPr>
                <w:rStyle w:val="numbercell"/>
              </w:rPr>
              <w:t>1729.017</w:t>
            </w:r>
          </w:p>
        </w:tc>
        <w:tc>
          <w:tcPr>
            <w:tcW w:w="1276" w:type="dxa"/>
          </w:tcPr>
          <w:p w14:paraId="4C184724" w14:textId="77777777" w:rsidR="008407AE" w:rsidRDefault="008407AE" w:rsidP="007C042B">
            <w:pPr>
              <w:jc w:val="center"/>
            </w:pPr>
            <w:r>
              <w:rPr>
                <w:rStyle w:val="numbercell"/>
              </w:rPr>
              <w:t>318</w:t>
            </w:r>
          </w:p>
        </w:tc>
        <w:tc>
          <w:tcPr>
            <w:tcW w:w="1418" w:type="dxa"/>
          </w:tcPr>
          <w:p w14:paraId="5A6DFF6D" w14:textId="5CE0658F" w:rsidR="008407AE" w:rsidRDefault="00553298" w:rsidP="007C042B">
            <w:pPr>
              <w:jc w:val="center"/>
            </w:pPr>
            <w:r>
              <w:rPr>
                <w:rStyle w:val="numbercell"/>
              </w:rPr>
              <w:t>1373.944</w:t>
            </w:r>
          </w:p>
        </w:tc>
      </w:tr>
      <w:tr w:rsidR="008407AE" w14:paraId="5D240BB9" w14:textId="77777777" w:rsidTr="006C39DF">
        <w:tc>
          <w:tcPr>
            <w:tcW w:w="709" w:type="dxa"/>
            <w:vMerge/>
            <w:vAlign w:val="center"/>
          </w:tcPr>
          <w:p w14:paraId="425FECB1" w14:textId="77777777" w:rsidR="008407AE" w:rsidRDefault="008407AE" w:rsidP="007C042B">
            <w:pPr>
              <w:jc w:val="center"/>
            </w:pPr>
          </w:p>
        </w:tc>
        <w:tc>
          <w:tcPr>
            <w:tcW w:w="1134" w:type="dxa"/>
            <w:vMerge/>
            <w:vAlign w:val="center"/>
          </w:tcPr>
          <w:p w14:paraId="750828CD" w14:textId="77777777" w:rsidR="008407AE" w:rsidRDefault="008407AE" w:rsidP="007C042B"/>
        </w:tc>
        <w:tc>
          <w:tcPr>
            <w:tcW w:w="709" w:type="dxa"/>
          </w:tcPr>
          <w:p w14:paraId="55122CE5" w14:textId="77777777" w:rsidR="008407AE" w:rsidRDefault="008407AE" w:rsidP="007C042B">
            <w:pPr>
              <w:jc w:val="center"/>
            </w:pPr>
            <w:r>
              <w:t>S.E.</w:t>
            </w:r>
          </w:p>
        </w:tc>
        <w:tc>
          <w:tcPr>
            <w:tcW w:w="992" w:type="dxa"/>
          </w:tcPr>
          <w:p w14:paraId="355120BD" w14:textId="77777777" w:rsidR="008407AE" w:rsidRDefault="008407AE" w:rsidP="007C042B">
            <w:pPr>
              <w:jc w:val="center"/>
            </w:pPr>
            <w:r>
              <w:rPr>
                <w:rStyle w:val="numbercell"/>
              </w:rPr>
              <w:t>0.254</w:t>
            </w:r>
          </w:p>
        </w:tc>
        <w:tc>
          <w:tcPr>
            <w:tcW w:w="1276" w:type="dxa"/>
          </w:tcPr>
          <w:p w14:paraId="0461BA72" w14:textId="77777777" w:rsidR="008407AE" w:rsidRDefault="008407AE" w:rsidP="007C042B">
            <w:pPr>
              <w:jc w:val="center"/>
            </w:pPr>
            <w:r>
              <w:rPr>
                <w:rStyle w:val="numbercell"/>
              </w:rPr>
              <w:t>3.303</w:t>
            </w:r>
          </w:p>
        </w:tc>
        <w:tc>
          <w:tcPr>
            <w:tcW w:w="1276" w:type="dxa"/>
          </w:tcPr>
          <w:p w14:paraId="343A5B57" w14:textId="77777777" w:rsidR="008407AE" w:rsidRDefault="008407AE" w:rsidP="007C042B">
            <w:pPr>
              <w:jc w:val="center"/>
            </w:pPr>
            <w:r>
              <w:rPr>
                <w:rStyle w:val="numbercell"/>
              </w:rPr>
              <w:t>0.546</w:t>
            </w:r>
          </w:p>
        </w:tc>
        <w:tc>
          <w:tcPr>
            <w:tcW w:w="1275" w:type="dxa"/>
          </w:tcPr>
          <w:p w14:paraId="3DCEEDB9" w14:textId="77777777" w:rsidR="008407AE" w:rsidRDefault="008407AE" w:rsidP="007C042B">
            <w:pPr>
              <w:jc w:val="center"/>
            </w:pPr>
            <w:r>
              <w:rPr>
                <w:rStyle w:val="numbercell"/>
              </w:rPr>
              <w:t>0.041</w:t>
            </w:r>
          </w:p>
        </w:tc>
        <w:tc>
          <w:tcPr>
            <w:tcW w:w="1276" w:type="dxa"/>
          </w:tcPr>
          <w:p w14:paraId="4682B93C" w14:textId="77777777" w:rsidR="008407AE" w:rsidRDefault="008407AE" w:rsidP="007C042B">
            <w:pPr>
              <w:jc w:val="center"/>
            </w:pPr>
            <w:r>
              <w:rPr>
                <w:rStyle w:val="numbercell"/>
              </w:rPr>
              <w:t>2.670</w:t>
            </w:r>
          </w:p>
        </w:tc>
        <w:tc>
          <w:tcPr>
            <w:tcW w:w="1276" w:type="dxa"/>
          </w:tcPr>
          <w:p w14:paraId="20090346" w14:textId="77777777" w:rsidR="008407AE" w:rsidRDefault="008407AE" w:rsidP="007C042B">
            <w:pPr>
              <w:jc w:val="center"/>
            </w:pPr>
            <w:r>
              <w:rPr>
                <w:rStyle w:val="numbercell"/>
              </w:rPr>
              <w:t>0.105</w:t>
            </w:r>
          </w:p>
        </w:tc>
        <w:tc>
          <w:tcPr>
            <w:tcW w:w="1275" w:type="dxa"/>
          </w:tcPr>
          <w:p w14:paraId="14CF4B0E" w14:textId="77777777" w:rsidR="008407AE" w:rsidRDefault="008407AE" w:rsidP="007C042B">
            <w:pPr>
              <w:jc w:val="center"/>
            </w:pPr>
            <w:r>
              <w:rPr>
                <w:rStyle w:val="numbercell"/>
              </w:rPr>
              <w:t>49.967</w:t>
            </w:r>
          </w:p>
        </w:tc>
        <w:tc>
          <w:tcPr>
            <w:tcW w:w="1276" w:type="dxa"/>
          </w:tcPr>
          <w:p w14:paraId="6F7F1B85" w14:textId="77777777" w:rsidR="008407AE" w:rsidRDefault="008407AE" w:rsidP="007C042B">
            <w:pPr>
              <w:jc w:val="center"/>
            </w:pPr>
            <w:r>
              <w:t>85</w:t>
            </w:r>
          </w:p>
        </w:tc>
        <w:tc>
          <w:tcPr>
            <w:tcW w:w="1418" w:type="dxa"/>
          </w:tcPr>
          <w:p w14:paraId="7A4FA96F" w14:textId="77777777" w:rsidR="008407AE" w:rsidRDefault="008407AE" w:rsidP="007C042B">
            <w:pPr>
              <w:jc w:val="center"/>
            </w:pPr>
            <w:r>
              <w:rPr>
                <w:rStyle w:val="numbercell"/>
              </w:rPr>
              <w:t>154.99</w:t>
            </w:r>
          </w:p>
        </w:tc>
      </w:tr>
      <w:tr w:rsidR="008407AE" w14:paraId="4AB511F6" w14:textId="77777777" w:rsidTr="006C39DF">
        <w:tc>
          <w:tcPr>
            <w:tcW w:w="709" w:type="dxa"/>
            <w:vMerge/>
            <w:vAlign w:val="center"/>
          </w:tcPr>
          <w:p w14:paraId="4AE2908C" w14:textId="77777777" w:rsidR="008407AE" w:rsidRDefault="008407AE" w:rsidP="007C042B">
            <w:pPr>
              <w:jc w:val="center"/>
            </w:pPr>
          </w:p>
        </w:tc>
        <w:tc>
          <w:tcPr>
            <w:tcW w:w="1134" w:type="dxa"/>
            <w:vMerge/>
            <w:vAlign w:val="center"/>
          </w:tcPr>
          <w:p w14:paraId="70D02A9D" w14:textId="77777777" w:rsidR="008407AE" w:rsidRDefault="008407AE" w:rsidP="007C042B"/>
        </w:tc>
        <w:tc>
          <w:tcPr>
            <w:tcW w:w="709" w:type="dxa"/>
          </w:tcPr>
          <w:p w14:paraId="7CFFCE7B" w14:textId="77777777" w:rsidR="008407AE" w:rsidRDefault="008407AE" w:rsidP="007C042B">
            <w:pPr>
              <w:jc w:val="center"/>
            </w:pPr>
            <w:r>
              <w:t>n</w:t>
            </w:r>
          </w:p>
        </w:tc>
        <w:tc>
          <w:tcPr>
            <w:tcW w:w="992" w:type="dxa"/>
          </w:tcPr>
          <w:p w14:paraId="7CA131DA" w14:textId="77777777" w:rsidR="008407AE" w:rsidRDefault="008407AE" w:rsidP="007C042B">
            <w:pPr>
              <w:jc w:val="center"/>
            </w:pPr>
            <w:r>
              <w:t>59</w:t>
            </w:r>
          </w:p>
        </w:tc>
        <w:tc>
          <w:tcPr>
            <w:tcW w:w="1276" w:type="dxa"/>
          </w:tcPr>
          <w:p w14:paraId="4F026B0F" w14:textId="77777777" w:rsidR="008407AE" w:rsidRDefault="008407AE" w:rsidP="007C042B">
            <w:pPr>
              <w:jc w:val="center"/>
            </w:pPr>
            <w:r>
              <w:t>2</w:t>
            </w:r>
          </w:p>
        </w:tc>
        <w:tc>
          <w:tcPr>
            <w:tcW w:w="1276" w:type="dxa"/>
          </w:tcPr>
          <w:p w14:paraId="2AD209D3" w14:textId="77777777" w:rsidR="008407AE" w:rsidRDefault="008407AE" w:rsidP="007C042B">
            <w:pPr>
              <w:jc w:val="center"/>
            </w:pPr>
            <w:r>
              <w:rPr>
                <w:rStyle w:val="numbercell"/>
              </w:rPr>
              <w:t>18</w:t>
            </w:r>
          </w:p>
        </w:tc>
        <w:tc>
          <w:tcPr>
            <w:tcW w:w="1275" w:type="dxa"/>
          </w:tcPr>
          <w:p w14:paraId="56CFA24B" w14:textId="77777777" w:rsidR="008407AE" w:rsidRDefault="008407AE" w:rsidP="007C042B">
            <w:pPr>
              <w:jc w:val="center"/>
            </w:pPr>
            <w:r>
              <w:t>59</w:t>
            </w:r>
          </w:p>
        </w:tc>
        <w:tc>
          <w:tcPr>
            <w:tcW w:w="1276" w:type="dxa"/>
          </w:tcPr>
          <w:p w14:paraId="7691EB63" w14:textId="77777777" w:rsidR="008407AE" w:rsidRDefault="008407AE" w:rsidP="007C042B">
            <w:pPr>
              <w:jc w:val="center"/>
            </w:pPr>
            <w:r>
              <w:t>2</w:t>
            </w:r>
          </w:p>
        </w:tc>
        <w:tc>
          <w:tcPr>
            <w:tcW w:w="1276" w:type="dxa"/>
          </w:tcPr>
          <w:p w14:paraId="5700347E" w14:textId="77777777" w:rsidR="008407AE" w:rsidRDefault="008407AE" w:rsidP="007C042B">
            <w:pPr>
              <w:jc w:val="center"/>
            </w:pPr>
            <w:r>
              <w:rPr>
                <w:rStyle w:val="numbercell"/>
              </w:rPr>
              <w:t>18</w:t>
            </w:r>
          </w:p>
        </w:tc>
        <w:tc>
          <w:tcPr>
            <w:tcW w:w="1275" w:type="dxa"/>
          </w:tcPr>
          <w:p w14:paraId="3DEAA59B" w14:textId="77777777" w:rsidR="008407AE" w:rsidRDefault="008407AE" w:rsidP="007C042B">
            <w:pPr>
              <w:jc w:val="center"/>
            </w:pPr>
            <w:r>
              <w:t>59</w:t>
            </w:r>
          </w:p>
        </w:tc>
        <w:tc>
          <w:tcPr>
            <w:tcW w:w="1276" w:type="dxa"/>
          </w:tcPr>
          <w:p w14:paraId="6DE0115C" w14:textId="77777777" w:rsidR="008407AE" w:rsidRDefault="008407AE" w:rsidP="007C042B">
            <w:pPr>
              <w:jc w:val="center"/>
            </w:pPr>
            <w:r>
              <w:t>2</w:t>
            </w:r>
          </w:p>
        </w:tc>
        <w:tc>
          <w:tcPr>
            <w:tcW w:w="1418" w:type="dxa"/>
          </w:tcPr>
          <w:p w14:paraId="4806DF65" w14:textId="77777777" w:rsidR="008407AE" w:rsidRDefault="008407AE" w:rsidP="007C042B">
            <w:pPr>
              <w:jc w:val="center"/>
            </w:pPr>
            <w:r>
              <w:rPr>
                <w:rStyle w:val="numbercell"/>
              </w:rPr>
              <w:t>18</w:t>
            </w:r>
          </w:p>
        </w:tc>
      </w:tr>
      <w:tr w:rsidR="008407AE" w14:paraId="13BD1D70" w14:textId="77777777" w:rsidTr="006C39DF">
        <w:tc>
          <w:tcPr>
            <w:tcW w:w="709" w:type="dxa"/>
            <w:vMerge/>
            <w:vAlign w:val="center"/>
          </w:tcPr>
          <w:p w14:paraId="1F7EF644" w14:textId="77777777" w:rsidR="008407AE" w:rsidRDefault="008407AE" w:rsidP="007C042B">
            <w:pPr>
              <w:jc w:val="center"/>
            </w:pPr>
          </w:p>
        </w:tc>
        <w:tc>
          <w:tcPr>
            <w:tcW w:w="1134" w:type="dxa"/>
            <w:vMerge w:val="restart"/>
            <w:vAlign w:val="center"/>
          </w:tcPr>
          <w:p w14:paraId="64BA57C2" w14:textId="77777777" w:rsidR="008407AE" w:rsidRDefault="008407AE" w:rsidP="007C042B">
            <w:r>
              <w:t>High</w:t>
            </w:r>
          </w:p>
        </w:tc>
        <w:tc>
          <w:tcPr>
            <w:tcW w:w="709" w:type="dxa"/>
          </w:tcPr>
          <w:p w14:paraId="5BC58B23" w14:textId="77777777" w:rsidR="008407AE" w:rsidRDefault="0058631F"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4779981" w14:textId="77777777" w:rsidR="008407AE" w:rsidRDefault="008407AE" w:rsidP="007C042B">
            <w:pPr>
              <w:jc w:val="center"/>
            </w:pPr>
            <w:r>
              <w:t>-</w:t>
            </w:r>
          </w:p>
        </w:tc>
        <w:tc>
          <w:tcPr>
            <w:tcW w:w="1276" w:type="dxa"/>
          </w:tcPr>
          <w:p w14:paraId="3B48B0E5" w14:textId="1FAE13FD" w:rsidR="008407AE" w:rsidRDefault="008407AE" w:rsidP="007C042B">
            <w:pPr>
              <w:jc w:val="center"/>
            </w:pPr>
            <w:r>
              <w:rPr>
                <w:rStyle w:val="numbercell"/>
              </w:rPr>
              <w:t>25.762</w:t>
            </w:r>
            <w:r w:rsidR="006C39DF">
              <w:rPr>
                <w:rStyle w:val="numbercell"/>
              </w:rPr>
              <w:t>*</w:t>
            </w:r>
          </w:p>
        </w:tc>
        <w:tc>
          <w:tcPr>
            <w:tcW w:w="1276" w:type="dxa"/>
          </w:tcPr>
          <w:p w14:paraId="6EB72285" w14:textId="13BF5644" w:rsidR="008407AE" w:rsidRDefault="008407AE" w:rsidP="007C042B">
            <w:pPr>
              <w:jc w:val="center"/>
            </w:pPr>
            <w:r>
              <w:rPr>
                <w:rStyle w:val="numbercell"/>
              </w:rPr>
              <w:t>15.116</w:t>
            </w:r>
            <w:r w:rsidR="006C39DF">
              <w:rPr>
                <w:rStyle w:val="numbercell"/>
              </w:rPr>
              <w:t>*</w:t>
            </w:r>
          </w:p>
        </w:tc>
        <w:tc>
          <w:tcPr>
            <w:tcW w:w="1275" w:type="dxa"/>
          </w:tcPr>
          <w:p w14:paraId="02B446A6" w14:textId="77777777" w:rsidR="008407AE" w:rsidRDefault="008407AE" w:rsidP="007C042B">
            <w:pPr>
              <w:jc w:val="center"/>
            </w:pPr>
            <w:r>
              <w:t>-</w:t>
            </w:r>
          </w:p>
        </w:tc>
        <w:tc>
          <w:tcPr>
            <w:tcW w:w="1276" w:type="dxa"/>
          </w:tcPr>
          <w:p w14:paraId="59070B5F" w14:textId="45A49401" w:rsidR="008407AE" w:rsidRDefault="008407AE" w:rsidP="007C042B">
            <w:pPr>
              <w:jc w:val="center"/>
            </w:pPr>
            <w:r>
              <w:rPr>
                <w:rStyle w:val="numbercell"/>
              </w:rPr>
              <w:t>5.182</w:t>
            </w:r>
          </w:p>
        </w:tc>
        <w:tc>
          <w:tcPr>
            <w:tcW w:w="1276" w:type="dxa"/>
          </w:tcPr>
          <w:p w14:paraId="7E4C16C6" w14:textId="77777777" w:rsidR="008407AE" w:rsidRDefault="008407AE" w:rsidP="007C042B">
            <w:pPr>
              <w:jc w:val="center"/>
            </w:pPr>
            <w:r>
              <w:rPr>
                <w:rStyle w:val="numbercell"/>
              </w:rPr>
              <w:t>7.918</w:t>
            </w:r>
          </w:p>
        </w:tc>
        <w:tc>
          <w:tcPr>
            <w:tcW w:w="1275" w:type="dxa"/>
          </w:tcPr>
          <w:p w14:paraId="4812A3EA" w14:textId="77777777" w:rsidR="008407AE" w:rsidRDefault="008407AE" w:rsidP="007C042B">
            <w:pPr>
              <w:jc w:val="center"/>
            </w:pPr>
            <w:r>
              <w:t>-</w:t>
            </w:r>
          </w:p>
        </w:tc>
        <w:tc>
          <w:tcPr>
            <w:tcW w:w="1276" w:type="dxa"/>
          </w:tcPr>
          <w:p w14:paraId="0E2716C3" w14:textId="77777777" w:rsidR="008407AE" w:rsidRDefault="008407AE" w:rsidP="007C042B">
            <w:pPr>
              <w:jc w:val="center"/>
            </w:pPr>
            <w:r>
              <w:rPr>
                <w:rStyle w:val="numbercell"/>
              </w:rPr>
              <w:t>231</w:t>
            </w:r>
          </w:p>
        </w:tc>
        <w:tc>
          <w:tcPr>
            <w:tcW w:w="1418" w:type="dxa"/>
          </w:tcPr>
          <w:p w14:paraId="0CA0E6A6" w14:textId="77777777" w:rsidR="008407AE" w:rsidRDefault="008407AE" w:rsidP="007C042B">
            <w:pPr>
              <w:jc w:val="center"/>
            </w:pPr>
            <w:r>
              <w:rPr>
                <w:rStyle w:val="numbercell"/>
              </w:rPr>
              <w:t>1004</w:t>
            </w:r>
          </w:p>
        </w:tc>
      </w:tr>
      <w:tr w:rsidR="008407AE" w14:paraId="3BEE0156" w14:textId="77777777" w:rsidTr="006C39DF">
        <w:tc>
          <w:tcPr>
            <w:tcW w:w="709" w:type="dxa"/>
            <w:vMerge/>
            <w:vAlign w:val="center"/>
          </w:tcPr>
          <w:p w14:paraId="591F0ED4" w14:textId="77777777" w:rsidR="008407AE" w:rsidRDefault="008407AE" w:rsidP="007C042B">
            <w:pPr>
              <w:jc w:val="center"/>
            </w:pPr>
          </w:p>
        </w:tc>
        <w:tc>
          <w:tcPr>
            <w:tcW w:w="1134" w:type="dxa"/>
            <w:vMerge/>
            <w:vAlign w:val="center"/>
          </w:tcPr>
          <w:p w14:paraId="1788BD40" w14:textId="77777777" w:rsidR="008407AE" w:rsidRDefault="008407AE" w:rsidP="007C042B">
            <w:pPr>
              <w:jc w:val="center"/>
            </w:pPr>
          </w:p>
        </w:tc>
        <w:tc>
          <w:tcPr>
            <w:tcW w:w="709" w:type="dxa"/>
          </w:tcPr>
          <w:p w14:paraId="73D0F8BE" w14:textId="77777777" w:rsidR="008407AE" w:rsidRDefault="008407AE" w:rsidP="007C042B">
            <w:pPr>
              <w:jc w:val="center"/>
            </w:pPr>
            <w:r>
              <w:t>S.E.</w:t>
            </w:r>
          </w:p>
        </w:tc>
        <w:tc>
          <w:tcPr>
            <w:tcW w:w="992" w:type="dxa"/>
          </w:tcPr>
          <w:p w14:paraId="32E38F94" w14:textId="77777777" w:rsidR="008407AE" w:rsidRDefault="008407AE" w:rsidP="007C042B">
            <w:pPr>
              <w:jc w:val="center"/>
            </w:pPr>
            <w:r>
              <w:t>-</w:t>
            </w:r>
          </w:p>
        </w:tc>
        <w:tc>
          <w:tcPr>
            <w:tcW w:w="1276" w:type="dxa"/>
          </w:tcPr>
          <w:p w14:paraId="5F07F2A9" w14:textId="77777777" w:rsidR="008407AE" w:rsidRDefault="008407AE" w:rsidP="007C042B">
            <w:pPr>
              <w:jc w:val="center"/>
            </w:pPr>
            <w:r>
              <w:rPr>
                <w:rStyle w:val="numbercell"/>
              </w:rPr>
              <w:t>10.450</w:t>
            </w:r>
          </w:p>
        </w:tc>
        <w:tc>
          <w:tcPr>
            <w:tcW w:w="1276" w:type="dxa"/>
          </w:tcPr>
          <w:p w14:paraId="4EF52BB0" w14:textId="77777777" w:rsidR="008407AE" w:rsidRDefault="008407AE" w:rsidP="007C042B">
            <w:pPr>
              <w:jc w:val="center"/>
            </w:pPr>
            <w:r>
              <w:t>-</w:t>
            </w:r>
          </w:p>
        </w:tc>
        <w:tc>
          <w:tcPr>
            <w:tcW w:w="1275" w:type="dxa"/>
          </w:tcPr>
          <w:p w14:paraId="2E99E72A" w14:textId="77777777" w:rsidR="008407AE" w:rsidRDefault="008407AE" w:rsidP="007C042B">
            <w:pPr>
              <w:jc w:val="center"/>
            </w:pPr>
            <w:r>
              <w:t>-</w:t>
            </w:r>
          </w:p>
        </w:tc>
        <w:tc>
          <w:tcPr>
            <w:tcW w:w="1276" w:type="dxa"/>
          </w:tcPr>
          <w:p w14:paraId="61460322" w14:textId="77777777" w:rsidR="008407AE" w:rsidRDefault="008407AE" w:rsidP="007C042B">
            <w:pPr>
              <w:jc w:val="center"/>
            </w:pPr>
            <w:r>
              <w:rPr>
                <w:rStyle w:val="numbercell"/>
              </w:rPr>
              <w:t>0.90</w:t>
            </w:r>
          </w:p>
        </w:tc>
        <w:tc>
          <w:tcPr>
            <w:tcW w:w="1276" w:type="dxa"/>
          </w:tcPr>
          <w:p w14:paraId="55F31720" w14:textId="77777777" w:rsidR="008407AE" w:rsidRDefault="008407AE" w:rsidP="007C042B">
            <w:pPr>
              <w:jc w:val="center"/>
            </w:pPr>
            <w:r>
              <w:t>-</w:t>
            </w:r>
          </w:p>
        </w:tc>
        <w:tc>
          <w:tcPr>
            <w:tcW w:w="1275" w:type="dxa"/>
          </w:tcPr>
          <w:p w14:paraId="69CB166A" w14:textId="77777777" w:rsidR="008407AE" w:rsidRDefault="008407AE" w:rsidP="007C042B">
            <w:pPr>
              <w:jc w:val="center"/>
            </w:pPr>
            <w:r>
              <w:t>-</w:t>
            </w:r>
          </w:p>
        </w:tc>
        <w:tc>
          <w:tcPr>
            <w:tcW w:w="1276" w:type="dxa"/>
          </w:tcPr>
          <w:p w14:paraId="2F27E103" w14:textId="77777777" w:rsidR="008407AE" w:rsidRDefault="008407AE" w:rsidP="007C042B">
            <w:pPr>
              <w:jc w:val="center"/>
            </w:pPr>
            <w:r>
              <w:t>81</w:t>
            </w:r>
          </w:p>
        </w:tc>
        <w:tc>
          <w:tcPr>
            <w:tcW w:w="1418" w:type="dxa"/>
          </w:tcPr>
          <w:p w14:paraId="27EFF746" w14:textId="77777777" w:rsidR="008407AE" w:rsidRDefault="008407AE" w:rsidP="007C042B">
            <w:pPr>
              <w:jc w:val="center"/>
            </w:pPr>
            <w:r>
              <w:t>-</w:t>
            </w:r>
          </w:p>
        </w:tc>
      </w:tr>
      <w:tr w:rsidR="008407AE" w14:paraId="7AA5AB5C" w14:textId="77777777" w:rsidTr="006C39DF">
        <w:tc>
          <w:tcPr>
            <w:tcW w:w="709" w:type="dxa"/>
            <w:vMerge/>
            <w:vAlign w:val="center"/>
          </w:tcPr>
          <w:p w14:paraId="34B60FF8" w14:textId="77777777" w:rsidR="008407AE" w:rsidRDefault="008407AE" w:rsidP="007C042B">
            <w:pPr>
              <w:jc w:val="center"/>
            </w:pPr>
          </w:p>
        </w:tc>
        <w:tc>
          <w:tcPr>
            <w:tcW w:w="1134" w:type="dxa"/>
            <w:vMerge/>
            <w:vAlign w:val="center"/>
          </w:tcPr>
          <w:p w14:paraId="478F5AC2" w14:textId="77777777" w:rsidR="008407AE" w:rsidRDefault="008407AE" w:rsidP="007C042B">
            <w:pPr>
              <w:jc w:val="center"/>
            </w:pPr>
          </w:p>
        </w:tc>
        <w:tc>
          <w:tcPr>
            <w:tcW w:w="709" w:type="dxa"/>
          </w:tcPr>
          <w:p w14:paraId="6199B11F" w14:textId="77777777" w:rsidR="008407AE" w:rsidRDefault="008407AE" w:rsidP="007C042B">
            <w:pPr>
              <w:jc w:val="center"/>
            </w:pPr>
            <w:r>
              <w:t>n</w:t>
            </w:r>
          </w:p>
        </w:tc>
        <w:tc>
          <w:tcPr>
            <w:tcW w:w="992" w:type="dxa"/>
          </w:tcPr>
          <w:p w14:paraId="602CDAA3" w14:textId="77777777" w:rsidR="008407AE" w:rsidRDefault="008407AE" w:rsidP="007C042B">
            <w:pPr>
              <w:jc w:val="center"/>
            </w:pPr>
            <w:r>
              <w:t>0</w:t>
            </w:r>
          </w:p>
        </w:tc>
        <w:tc>
          <w:tcPr>
            <w:tcW w:w="1276" w:type="dxa"/>
          </w:tcPr>
          <w:p w14:paraId="33CC7A07" w14:textId="77777777" w:rsidR="008407AE" w:rsidRDefault="008407AE" w:rsidP="007C042B">
            <w:pPr>
              <w:jc w:val="center"/>
            </w:pPr>
            <w:r>
              <w:t>2</w:t>
            </w:r>
          </w:p>
        </w:tc>
        <w:tc>
          <w:tcPr>
            <w:tcW w:w="1276" w:type="dxa"/>
          </w:tcPr>
          <w:p w14:paraId="46723E14" w14:textId="77777777" w:rsidR="008407AE" w:rsidRDefault="008407AE" w:rsidP="007C042B">
            <w:pPr>
              <w:jc w:val="center"/>
            </w:pPr>
            <w:r>
              <w:t>1</w:t>
            </w:r>
          </w:p>
        </w:tc>
        <w:tc>
          <w:tcPr>
            <w:tcW w:w="1275" w:type="dxa"/>
          </w:tcPr>
          <w:p w14:paraId="27C44F72" w14:textId="77777777" w:rsidR="008407AE" w:rsidRDefault="008407AE" w:rsidP="007C042B">
            <w:pPr>
              <w:jc w:val="center"/>
            </w:pPr>
            <w:r>
              <w:t>0</w:t>
            </w:r>
          </w:p>
        </w:tc>
        <w:tc>
          <w:tcPr>
            <w:tcW w:w="1276" w:type="dxa"/>
          </w:tcPr>
          <w:p w14:paraId="31289B83" w14:textId="77777777" w:rsidR="008407AE" w:rsidRDefault="008407AE" w:rsidP="007C042B">
            <w:pPr>
              <w:jc w:val="center"/>
            </w:pPr>
            <w:r>
              <w:t>2</w:t>
            </w:r>
          </w:p>
        </w:tc>
        <w:tc>
          <w:tcPr>
            <w:tcW w:w="1276" w:type="dxa"/>
          </w:tcPr>
          <w:p w14:paraId="7DE2B4EC" w14:textId="77777777" w:rsidR="008407AE" w:rsidRDefault="008407AE" w:rsidP="007C042B">
            <w:pPr>
              <w:jc w:val="center"/>
            </w:pPr>
            <w:r>
              <w:t>1</w:t>
            </w:r>
          </w:p>
        </w:tc>
        <w:tc>
          <w:tcPr>
            <w:tcW w:w="1275" w:type="dxa"/>
          </w:tcPr>
          <w:p w14:paraId="7D43B4BF" w14:textId="77777777" w:rsidR="008407AE" w:rsidRDefault="008407AE" w:rsidP="007C042B">
            <w:pPr>
              <w:jc w:val="center"/>
            </w:pPr>
            <w:r>
              <w:t>0</w:t>
            </w:r>
          </w:p>
        </w:tc>
        <w:tc>
          <w:tcPr>
            <w:tcW w:w="1276" w:type="dxa"/>
          </w:tcPr>
          <w:p w14:paraId="2979FCB3" w14:textId="77777777" w:rsidR="008407AE" w:rsidRDefault="008407AE" w:rsidP="007C042B">
            <w:pPr>
              <w:jc w:val="center"/>
            </w:pPr>
            <w:r>
              <w:t>2</w:t>
            </w:r>
          </w:p>
        </w:tc>
        <w:tc>
          <w:tcPr>
            <w:tcW w:w="1418" w:type="dxa"/>
          </w:tcPr>
          <w:p w14:paraId="47E01580" w14:textId="77777777" w:rsidR="008407AE" w:rsidRDefault="008407AE" w:rsidP="007C042B">
            <w:pPr>
              <w:jc w:val="center"/>
            </w:pPr>
            <w:r>
              <w:t>1</w:t>
            </w:r>
          </w:p>
        </w:tc>
      </w:tr>
      <w:tr w:rsidR="008407AE" w14:paraId="31C0FB5B" w14:textId="77777777" w:rsidTr="006C39DF">
        <w:tc>
          <w:tcPr>
            <w:tcW w:w="1843" w:type="dxa"/>
            <w:gridSpan w:val="2"/>
            <w:vAlign w:val="center"/>
          </w:tcPr>
          <w:p w14:paraId="40ABDCC9" w14:textId="77777777" w:rsidR="008407AE" w:rsidRDefault="008407AE" w:rsidP="007C042B">
            <w:r>
              <w:t>Recombination rate</w:t>
            </w:r>
          </w:p>
        </w:tc>
        <w:tc>
          <w:tcPr>
            <w:tcW w:w="709" w:type="dxa"/>
          </w:tcPr>
          <w:p w14:paraId="1C41E84F" w14:textId="77777777" w:rsidR="008407AE" w:rsidRPr="00A96C5E" w:rsidRDefault="008407AE" w:rsidP="007C042B">
            <w:pPr>
              <w:jc w:val="center"/>
              <w:rPr>
                <w:rFonts w:ascii="Calibri" w:eastAsia="Calibri" w:hAnsi="Calibri" w:cs="Times New Roman"/>
              </w:rPr>
            </w:pPr>
          </w:p>
        </w:tc>
        <w:tc>
          <w:tcPr>
            <w:tcW w:w="992" w:type="dxa"/>
          </w:tcPr>
          <w:p w14:paraId="2779D7A6" w14:textId="77777777" w:rsidR="008407AE" w:rsidRDefault="008407AE" w:rsidP="007C042B">
            <w:pPr>
              <w:jc w:val="center"/>
            </w:pPr>
          </w:p>
        </w:tc>
        <w:tc>
          <w:tcPr>
            <w:tcW w:w="1276" w:type="dxa"/>
          </w:tcPr>
          <w:p w14:paraId="0852B095" w14:textId="77777777" w:rsidR="008407AE" w:rsidRDefault="008407AE" w:rsidP="007C042B">
            <w:pPr>
              <w:jc w:val="center"/>
            </w:pPr>
          </w:p>
        </w:tc>
        <w:tc>
          <w:tcPr>
            <w:tcW w:w="1276" w:type="dxa"/>
          </w:tcPr>
          <w:p w14:paraId="674CFD39" w14:textId="77777777" w:rsidR="008407AE" w:rsidRDefault="008407AE" w:rsidP="007C042B">
            <w:pPr>
              <w:jc w:val="center"/>
            </w:pPr>
          </w:p>
        </w:tc>
        <w:tc>
          <w:tcPr>
            <w:tcW w:w="1275" w:type="dxa"/>
          </w:tcPr>
          <w:p w14:paraId="0F9B5D49" w14:textId="77777777" w:rsidR="008407AE" w:rsidRDefault="008407AE" w:rsidP="007C042B">
            <w:pPr>
              <w:jc w:val="center"/>
            </w:pPr>
          </w:p>
        </w:tc>
        <w:tc>
          <w:tcPr>
            <w:tcW w:w="1276" w:type="dxa"/>
          </w:tcPr>
          <w:p w14:paraId="56566A5F" w14:textId="77777777" w:rsidR="008407AE" w:rsidRDefault="008407AE" w:rsidP="007C042B">
            <w:pPr>
              <w:jc w:val="center"/>
              <w:rPr>
                <w:rStyle w:val="numbercell"/>
              </w:rPr>
            </w:pPr>
          </w:p>
        </w:tc>
        <w:tc>
          <w:tcPr>
            <w:tcW w:w="1276" w:type="dxa"/>
          </w:tcPr>
          <w:p w14:paraId="4C3BA8D6" w14:textId="77777777" w:rsidR="008407AE" w:rsidRDefault="008407AE" w:rsidP="007C042B">
            <w:pPr>
              <w:jc w:val="center"/>
              <w:rPr>
                <w:rStyle w:val="numbercell"/>
              </w:rPr>
            </w:pPr>
          </w:p>
        </w:tc>
        <w:tc>
          <w:tcPr>
            <w:tcW w:w="1275" w:type="dxa"/>
          </w:tcPr>
          <w:p w14:paraId="27C8E9EB" w14:textId="77777777" w:rsidR="008407AE" w:rsidRDefault="008407AE" w:rsidP="007C042B">
            <w:pPr>
              <w:jc w:val="center"/>
              <w:rPr>
                <w:rStyle w:val="numbercell"/>
              </w:rPr>
            </w:pPr>
          </w:p>
        </w:tc>
        <w:tc>
          <w:tcPr>
            <w:tcW w:w="1276" w:type="dxa"/>
          </w:tcPr>
          <w:p w14:paraId="61C29D7B" w14:textId="77777777" w:rsidR="008407AE" w:rsidRDefault="008407AE" w:rsidP="007C042B">
            <w:pPr>
              <w:jc w:val="center"/>
              <w:rPr>
                <w:rStyle w:val="numbercell"/>
              </w:rPr>
            </w:pPr>
          </w:p>
        </w:tc>
        <w:tc>
          <w:tcPr>
            <w:tcW w:w="1418" w:type="dxa"/>
          </w:tcPr>
          <w:p w14:paraId="022071F8" w14:textId="77777777" w:rsidR="008407AE" w:rsidRDefault="008407AE" w:rsidP="007C042B">
            <w:pPr>
              <w:jc w:val="center"/>
              <w:rPr>
                <w:rStyle w:val="numbercell"/>
              </w:rPr>
            </w:pPr>
          </w:p>
        </w:tc>
      </w:tr>
      <w:tr w:rsidR="008407AE" w14:paraId="3C3FBDCA" w14:textId="77777777" w:rsidTr="006C39DF">
        <w:tc>
          <w:tcPr>
            <w:tcW w:w="709" w:type="dxa"/>
            <w:vMerge w:val="restart"/>
            <w:vAlign w:val="center"/>
          </w:tcPr>
          <w:p w14:paraId="537797BE" w14:textId="77777777" w:rsidR="008407AE" w:rsidRDefault="008407AE" w:rsidP="007C042B">
            <w:pPr>
              <w:jc w:val="center"/>
            </w:pPr>
          </w:p>
        </w:tc>
        <w:tc>
          <w:tcPr>
            <w:tcW w:w="1134" w:type="dxa"/>
            <w:vMerge w:val="restart"/>
            <w:vAlign w:val="center"/>
          </w:tcPr>
          <w:p w14:paraId="2E054205" w14:textId="77777777" w:rsidR="008407AE" w:rsidRDefault="008407AE" w:rsidP="007C042B">
            <w:r>
              <w:t>Low</w:t>
            </w:r>
          </w:p>
        </w:tc>
        <w:tc>
          <w:tcPr>
            <w:tcW w:w="709" w:type="dxa"/>
          </w:tcPr>
          <w:p w14:paraId="1AC2862C" w14:textId="77777777" w:rsidR="008407AE" w:rsidRDefault="0058631F"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3A1FCFC" w14:textId="77777777" w:rsidR="008407AE" w:rsidRPr="00553298" w:rsidRDefault="008407AE" w:rsidP="007C042B">
            <w:pPr>
              <w:jc w:val="center"/>
            </w:pPr>
            <w:r w:rsidRPr="00553298">
              <w:rPr>
                <w:color w:val="000000"/>
              </w:rPr>
              <w:t>7.166</w:t>
            </w:r>
          </w:p>
        </w:tc>
        <w:tc>
          <w:tcPr>
            <w:tcW w:w="1276" w:type="dxa"/>
            <w:vAlign w:val="center"/>
          </w:tcPr>
          <w:p w14:paraId="68730F75" w14:textId="049453BB" w:rsidR="008407AE" w:rsidRPr="00553298" w:rsidRDefault="008407AE" w:rsidP="007C042B">
            <w:pPr>
              <w:jc w:val="center"/>
            </w:pPr>
            <w:r w:rsidRPr="00553298">
              <w:rPr>
                <w:color w:val="000000"/>
              </w:rPr>
              <w:t>3.020</w:t>
            </w:r>
            <w:r w:rsidR="006C39DF">
              <w:rPr>
                <w:color w:val="000000"/>
              </w:rPr>
              <w:t>*</w:t>
            </w:r>
          </w:p>
        </w:tc>
        <w:tc>
          <w:tcPr>
            <w:tcW w:w="1276" w:type="dxa"/>
            <w:vAlign w:val="center"/>
          </w:tcPr>
          <w:p w14:paraId="2124F963" w14:textId="77777777" w:rsidR="008407AE" w:rsidRPr="00553298" w:rsidRDefault="008407AE" w:rsidP="007C042B">
            <w:pPr>
              <w:jc w:val="center"/>
            </w:pPr>
            <w:r w:rsidRPr="00553298">
              <w:rPr>
                <w:color w:val="000000"/>
              </w:rPr>
              <w:t>1.584</w:t>
            </w:r>
          </w:p>
        </w:tc>
        <w:tc>
          <w:tcPr>
            <w:tcW w:w="1275" w:type="dxa"/>
            <w:vAlign w:val="center"/>
          </w:tcPr>
          <w:p w14:paraId="22800470" w14:textId="77777777" w:rsidR="008407AE" w:rsidRPr="00553298" w:rsidRDefault="008407AE" w:rsidP="007C042B">
            <w:pPr>
              <w:jc w:val="center"/>
            </w:pPr>
            <w:r w:rsidRPr="00553298">
              <w:rPr>
                <w:color w:val="000000"/>
              </w:rPr>
              <w:t>5.188</w:t>
            </w:r>
          </w:p>
        </w:tc>
        <w:tc>
          <w:tcPr>
            <w:tcW w:w="1276" w:type="dxa"/>
            <w:vAlign w:val="center"/>
          </w:tcPr>
          <w:p w14:paraId="2436FC61" w14:textId="77777777" w:rsidR="008407AE" w:rsidRPr="00553298" w:rsidRDefault="008407AE" w:rsidP="007C042B">
            <w:pPr>
              <w:jc w:val="center"/>
            </w:pPr>
            <w:r w:rsidRPr="00553298">
              <w:rPr>
                <w:color w:val="000000"/>
              </w:rPr>
              <w:t>3.830</w:t>
            </w:r>
          </w:p>
        </w:tc>
        <w:tc>
          <w:tcPr>
            <w:tcW w:w="1276" w:type="dxa"/>
            <w:vAlign w:val="center"/>
          </w:tcPr>
          <w:p w14:paraId="6C7CD7D9" w14:textId="77777777" w:rsidR="008407AE" w:rsidRPr="00553298" w:rsidRDefault="008407AE" w:rsidP="007C042B">
            <w:pPr>
              <w:jc w:val="center"/>
            </w:pPr>
            <w:r w:rsidRPr="00553298">
              <w:rPr>
                <w:color w:val="000000"/>
              </w:rPr>
              <w:t>3.284</w:t>
            </w:r>
          </w:p>
        </w:tc>
        <w:tc>
          <w:tcPr>
            <w:tcW w:w="1275" w:type="dxa"/>
            <w:vAlign w:val="center"/>
          </w:tcPr>
          <w:p w14:paraId="0C718C08" w14:textId="77777777" w:rsidR="008407AE" w:rsidRPr="00553298" w:rsidRDefault="008407AE" w:rsidP="007C042B">
            <w:pPr>
              <w:jc w:val="center"/>
            </w:pPr>
            <w:r w:rsidRPr="00553298">
              <w:rPr>
                <w:color w:val="000000"/>
              </w:rPr>
              <w:t>1158.097</w:t>
            </w:r>
          </w:p>
        </w:tc>
        <w:tc>
          <w:tcPr>
            <w:tcW w:w="1276" w:type="dxa"/>
            <w:vAlign w:val="center"/>
          </w:tcPr>
          <w:p w14:paraId="7B15CD78" w14:textId="77777777" w:rsidR="008407AE" w:rsidRPr="00553298" w:rsidRDefault="008407AE" w:rsidP="007C042B">
            <w:pPr>
              <w:jc w:val="center"/>
            </w:pPr>
            <w:r w:rsidRPr="00553298">
              <w:rPr>
                <w:color w:val="000000"/>
              </w:rPr>
              <w:t>309.091</w:t>
            </w:r>
          </w:p>
        </w:tc>
        <w:tc>
          <w:tcPr>
            <w:tcW w:w="1418" w:type="dxa"/>
            <w:vAlign w:val="center"/>
          </w:tcPr>
          <w:p w14:paraId="0E786823" w14:textId="5E7AD811" w:rsidR="008407AE" w:rsidRPr="00553298" w:rsidRDefault="008407AE" w:rsidP="007C042B">
            <w:pPr>
              <w:jc w:val="center"/>
            </w:pPr>
            <w:r w:rsidRPr="00553298">
              <w:rPr>
                <w:color w:val="000000"/>
              </w:rPr>
              <w:t>1568.851</w:t>
            </w:r>
            <w:r w:rsidR="006C39DF">
              <w:rPr>
                <w:color w:val="000000"/>
              </w:rPr>
              <w:t>*</w:t>
            </w:r>
          </w:p>
        </w:tc>
      </w:tr>
      <w:tr w:rsidR="008407AE" w14:paraId="26006E89" w14:textId="77777777" w:rsidTr="006C39DF">
        <w:tc>
          <w:tcPr>
            <w:tcW w:w="709" w:type="dxa"/>
            <w:vMerge/>
            <w:vAlign w:val="center"/>
          </w:tcPr>
          <w:p w14:paraId="7460B543" w14:textId="77777777" w:rsidR="008407AE" w:rsidRDefault="008407AE" w:rsidP="007C042B">
            <w:pPr>
              <w:jc w:val="center"/>
            </w:pPr>
          </w:p>
        </w:tc>
        <w:tc>
          <w:tcPr>
            <w:tcW w:w="1134" w:type="dxa"/>
            <w:vMerge/>
            <w:vAlign w:val="center"/>
          </w:tcPr>
          <w:p w14:paraId="3D16C519" w14:textId="77777777" w:rsidR="008407AE" w:rsidRDefault="008407AE" w:rsidP="007C042B"/>
        </w:tc>
        <w:tc>
          <w:tcPr>
            <w:tcW w:w="709" w:type="dxa"/>
          </w:tcPr>
          <w:p w14:paraId="2D94305E" w14:textId="77777777" w:rsidR="008407AE" w:rsidRDefault="008407AE" w:rsidP="007C042B">
            <w:pPr>
              <w:jc w:val="center"/>
            </w:pPr>
            <w:r>
              <w:t>S.E.</w:t>
            </w:r>
          </w:p>
        </w:tc>
        <w:tc>
          <w:tcPr>
            <w:tcW w:w="992" w:type="dxa"/>
            <w:vAlign w:val="center"/>
          </w:tcPr>
          <w:p w14:paraId="29104949" w14:textId="77777777" w:rsidR="008407AE" w:rsidRPr="00553298" w:rsidRDefault="008407AE" w:rsidP="007C042B">
            <w:pPr>
              <w:jc w:val="center"/>
            </w:pPr>
            <w:r w:rsidRPr="00553298">
              <w:rPr>
                <w:color w:val="000000"/>
              </w:rPr>
              <w:t>0.711</w:t>
            </w:r>
          </w:p>
        </w:tc>
        <w:tc>
          <w:tcPr>
            <w:tcW w:w="1276" w:type="dxa"/>
            <w:vAlign w:val="center"/>
          </w:tcPr>
          <w:p w14:paraId="70D845C4" w14:textId="77777777" w:rsidR="008407AE" w:rsidRPr="00553298" w:rsidRDefault="008407AE" w:rsidP="007C042B">
            <w:pPr>
              <w:jc w:val="center"/>
            </w:pPr>
            <w:r w:rsidRPr="00553298">
              <w:rPr>
                <w:color w:val="000000"/>
              </w:rPr>
              <w:t>1.695</w:t>
            </w:r>
          </w:p>
        </w:tc>
        <w:tc>
          <w:tcPr>
            <w:tcW w:w="1276" w:type="dxa"/>
            <w:vAlign w:val="center"/>
          </w:tcPr>
          <w:p w14:paraId="33F95EA6" w14:textId="77777777" w:rsidR="008407AE" w:rsidRPr="00553298" w:rsidRDefault="008407AE" w:rsidP="007C042B">
            <w:pPr>
              <w:jc w:val="center"/>
            </w:pPr>
            <w:r w:rsidRPr="00553298">
              <w:rPr>
                <w:color w:val="000000"/>
              </w:rPr>
              <w:t>0.132</w:t>
            </w:r>
          </w:p>
        </w:tc>
        <w:tc>
          <w:tcPr>
            <w:tcW w:w="1275" w:type="dxa"/>
            <w:vAlign w:val="center"/>
          </w:tcPr>
          <w:p w14:paraId="00B0D642" w14:textId="77777777" w:rsidR="008407AE" w:rsidRPr="00553298" w:rsidRDefault="008407AE" w:rsidP="007C042B">
            <w:pPr>
              <w:jc w:val="center"/>
            </w:pPr>
            <w:r w:rsidRPr="00553298">
              <w:rPr>
                <w:color w:val="000000"/>
              </w:rPr>
              <w:t>0.100</w:t>
            </w:r>
          </w:p>
        </w:tc>
        <w:tc>
          <w:tcPr>
            <w:tcW w:w="1276" w:type="dxa"/>
            <w:vAlign w:val="center"/>
          </w:tcPr>
          <w:p w14:paraId="1B184E30" w14:textId="77777777" w:rsidR="008407AE" w:rsidRPr="00553298" w:rsidRDefault="008407AE" w:rsidP="007C042B">
            <w:pPr>
              <w:jc w:val="center"/>
            </w:pPr>
            <w:r w:rsidRPr="00553298">
              <w:rPr>
                <w:color w:val="000000"/>
              </w:rPr>
              <w:t>0.338</w:t>
            </w:r>
          </w:p>
        </w:tc>
        <w:tc>
          <w:tcPr>
            <w:tcW w:w="1276" w:type="dxa"/>
            <w:vAlign w:val="center"/>
          </w:tcPr>
          <w:p w14:paraId="0E7C415D" w14:textId="77777777" w:rsidR="008407AE" w:rsidRPr="00553298" w:rsidRDefault="008407AE" w:rsidP="007C042B">
            <w:pPr>
              <w:jc w:val="center"/>
            </w:pPr>
            <w:r w:rsidRPr="00553298">
              <w:rPr>
                <w:color w:val="000000"/>
              </w:rPr>
              <w:t>0.041</w:t>
            </w:r>
          </w:p>
        </w:tc>
        <w:tc>
          <w:tcPr>
            <w:tcW w:w="1275" w:type="dxa"/>
            <w:vAlign w:val="center"/>
          </w:tcPr>
          <w:p w14:paraId="4FE4350F" w14:textId="77777777" w:rsidR="008407AE" w:rsidRPr="00553298" w:rsidRDefault="008407AE" w:rsidP="007C042B">
            <w:pPr>
              <w:jc w:val="center"/>
            </w:pPr>
            <w:r w:rsidRPr="00553298">
              <w:rPr>
                <w:color w:val="000000"/>
              </w:rPr>
              <w:t>51.823</w:t>
            </w:r>
          </w:p>
        </w:tc>
        <w:tc>
          <w:tcPr>
            <w:tcW w:w="1276" w:type="dxa"/>
            <w:vAlign w:val="center"/>
          </w:tcPr>
          <w:p w14:paraId="00D45F5A" w14:textId="77777777" w:rsidR="008407AE" w:rsidRPr="00553298" w:rsidRDefault="008407AE" w:rsidP="007C042B">
            <w:pPr>
              <w:jc w:val="center"/>
            </w:pPr>
            <w:r w:rsidRPr="00553298">
              <w:rPr>
                <w:color w:val="000000"/>
              </w:rPr>
              <w:t>11.115</w:t>
            </w:r>
          </w:p>
        </w:tc>
        <w:tc>
          <w:tcPr>
            <w:tcW w:w="1418" w:type="dxa"/>
            <w:vAlign w:val="center"/>
          </w:tcPr>
          <w:p w14:paraId="6E5AA1DC" w14:textId="77777777" w:rsidR="008407AE" w:rsidRPr="00553298" w:rsidRDefault="008407AE" w:rsidP="007C042B">
            <w:pPr>
              <w:jc w:val="center"/>
            </w:pPr>
            <w:r w:rsidRPr="00553298">
              <w:rPr>
                <w:color w:val="000000"/>
              </w:rPr>
              <w:t>38.344</w:t>
            </w:r>
          </w:p>
        </w:tc>
      </w:tr>
      <w:tr w:rsidR="008407AE" w14:paraId="204D5002" w14:textId="77777777" w:rsidTr="006C39DF">
        <w:tc>
          <w:tcPr>
            <w:tcW w:w="709" w:type="dxa"/>
            <w:vMerge/>
            <w:vAlign w:val="center"/>
          </w:tcPr>
          <w:p w14:paraId="799D354A" w14:textId="77777777" w:rsidR="008407AE" w:rsidRDefault="008407AE" w:rsidP="007C042B">
            <w:pPr>
              <w:jc w:val="center"/>
            </w:pPr>
          </w:p>
        </w:tc>
        <w:tc>
          <w:tcPr>
            <w:tcW w:w="1134" w:type="dxa"/>
            <w:vMerge/>
            <w:vAlign w:val="center"/>
          </w:tcPr>
          <w:p w14:paraId="1F124894" w14:textId="77777777" w:rsidR="008407AE" w:rsidRDefault="008407AE" w:rsidP="007C042B"/>
        </w:tc>
        <w:tc>
          <w:tcPr>
            <w:tcW w:w="709" w:type="dxa"/>
          </w:tcPr>
          <w:p w14:paraId="1B771070" w14:textId="77777777" w:rsidR="008407AE" w:rsidRDefault="008407AE" w:rsidP="007C042B">
            <w:pPr>
              <w:jc w:val="center"/>
            </w:pPr>
            <w:r>
              <w:t>n</w:t>
            </w:r>
          </w:p>
        </w:tc>
        <w:tc>
          <w:tcPr>
            <w:tcW w:w="992" w:type="dxa"/>
            <w:vAlign w:val="center"/>
          </w:tcPr>
          <w:p w14:paraId="41BE54C8" w14:textId="77777777" w:rsidR="008407AE" w:rsidRPr="00553298" w:rsidRDefault="008407AE" w:rsidP="007C042B">
            <w:pPr>
              <w:jc w:val="center"/>
            </w:pPr>
            <w:r w:rsidRPr="00553298">
              <w:rPr>
                <w:color w:val="000000"/>
              </w:rPr>
              <w:t>114</w:t>
            </w:r>
          </w:p>
        </w:tc>
        <w:tc>
          <w:tcPr>
            <w:tcW w:w="1276" w:type="dxa"/>
            <w:vAlign w:val="center"/>
          </w:tcPr>
          <w:p w14:paraId="3DC74A0F" w14:textId="77777777" w:rsidR="008407AE" w:rsidRPr="00553298" w:rsidRDefault="008407AE" w:rsidP="007C042B">
            <w:pPr>
              <w:jc w:val="center"/>
            </w:pPr>
            <w:r w:rsidRPr="00553298">
              <w:rPr>
                <w:color w:val="000000"/>
              </w:rPr>
              <w:t>22</w:t>
            </w:r>
          </w:p>
        </w:tc>
        <w:tc>
          <w:tcPr>
            <w:tcW w:w="1276" w:type="dxa"/>
            <w:vAlign w:val="center"/>
          </w:tcPr>
          <w:p w14:paraId="2170ED47" w14:textId="77777777" w:rsidR="008407AE" w:rsidRPr="00553298" w:rsidRDefault="008407AE" w:rsidP="007C042B">
            <w:pPr>
              <w:jc w:val="center"/>
            </w:pPr>
            <w:r w:rsidRPr="00553298">
              <w:rPr>
                <w:color w:val="000000"/>
              </w:rPr>
              <w:t>94</w:t>
            </w:r>
          </w:p>
        </w:tc>
        <w:tc>
          <w:tcPr>
            <w:tcW w:w="1275" w:type="dxa"/>
            <w:vAlign w:val="center"/>
          </w:tcPr>
          <w:p w14:paraId="044B8FBE" w14:textId="77777777" w:rsidR="008407AE" w:rsidRPr="00553298" w:rsidRDefault="008407AE" w:rsidP="007C042B">
            <w:pPr>
              <w:jc w:val="center"/>
            </w:pPr>
            <w:r w:rsidRPr="00553298">
              <w:rPr>
                <w:color w:val="000000"/>
              </w:rPr>
              <w:t>114</w:t>
            </w:r>
          </w:p>
        </w:tc>
        <w:tc>
          <w:tcPr>
            <w:tcW w:w="1276" w:type="dxa"/>
            <w:vAlign w:val="center"/>
          </w:tcPr>
          <w:p w14:paraId="61D6226B" w14:textId="77777777" w:rsidR="008407AE" w:rsidRPr="00553298" w:rsidRDefault="008407AE" w:rsidP="007C042B">
            <w:pPr>
              <w:jc w:val="center"/>
            </w:pPr>
            <w:r w:rsidRPr="00553298">
              <w:rPr>
                <w:color w:val="000000"/>
              </w:rPr>
              <w:t>22</w:t>
            </w:r>
          </w:p>
        </w:tc>
        <w:tc>
          <w:tcPr>
            <w:tcW w:w="1276" w:type="dxa"/>
            <w:vAlign w:val="center"/>
          </w:tcPr>
          <w:p w14:paraId="6EF35E20" w14:textId="77777777" w:rsidR="008407AE" w:rsidRPr="00553298" w:rsidRDefault="008407AE" w:rsidP="007C042B">
            <w:pPr>
              <w:jc w:val="center"/>
            </w:pPr>
            <w:r w:rsidRPr="00553298">
              <w:rPr>
                <w:color w:val="000000"/>
              </w:rPr>
              <w:t>94</w:t>
            </w:r>
          </w:p>
        </w:tc>
        <w:tc>
          <w:tcPr>
            <w:tcW w:w="1275" w:type="dxa"/>
            <w:vAlign w:val="center"/>
          </w:tcPr>
          <w:p w14:paraId="096EEA1D" w14:textId="77777777" w:rsidR="008407AE" w:rsidRPr="00553298" w:rsidRDefault="008407AE" w:rsidP="007C042B">
            <w:pPr>
              <w:jc w:val="center"/>
            </w:pPr>
            <w:r w:rsidRPr="00553298">
              <w:rPr>
                <w:color w:val="000000"/>
              </w:rPr>
              <w:t>114</w:t>
            </w:r>
          </w:p>
        </w:tc>
        <w:tc>
          <w:tcPr>
            <w:tcW w:w="1276" w:type="dxa"/>
            <w:vAlign w:val="center"/>
          </w:tcPr>
          <w:p w14:paraId="7F181101" w14:textId="77777777" w:rsidR="008407AE" w:rsidRPr="00553298" w:rsidRDefault="008407AE" w:rsidP="007C042B">
            <w:pPr>
              <w:jc w:val="center"/>
            </w:pPr>
            <w:r w:rsidRPr="00553298">
              <w:rPr>
                <w:color w:val="000000"/>
              </w:rPr>
              <w:t>22.000</w:t>
            </w:r>
          </w:p>
        </w:tc>
        <w:tc>
          <w:tcPr>
            <w:tcW w:w="1418" w:type="dxa"/>
            <w:vAlign w:val="center"/>
          </w:tcPr>
          <w:p w14:paraId="59515596" w14:textId="77777777" w:rsidR="008407AE" w:rsidRPr="00553298" w:rsidRDefault="008407AE" w:rsidP="007C042B">
            <w:pPr>
              <w:jc w:val="center"/>
            </w:pPr>
            <w:r w:rsidRPr="00553298">
              <w:rPr>
                <w:color w:val="000000"/>
              </w:rPr>
              <w:t>94</w:t>
            </w:r>
          </w:p>
        </w:tc>
      </w:tr>
      <w:tr w:rsidR="008407AE" w14:paraId="2A9BD358" w14:textId="77777777" w:rsidTr="006C39DF">
        <w:tc>
          <w:tcPr>
            <w:tcW w:w="709" w:type="dxa"/>
            <w:vMerge/>
            <w:vAlign w:val="center"/>
          </w:tcPr>
          <w:p w14:paraId="51032183" w14:textId="77777777" w:rsidR="008407AE" w:rsidRDefault="008407AE" w:rsidP="007C042B">
            <w:pPr>
              <w:jc w:val="center"/>
            </w:pPr>
          </w:p>
        </w:tc>
        <w:tc>
          <w:tcPr>
            <w:tcW w:w="1134" w:type="dxa"/>
            <w:vMerge w:val="restart"/>
            <w:vAlign w:val="center"/>
          </w:tcPr>
          <w:p w14:paraId="00296EB1" w14:textId="77777777" w:rsidR="008407AE" w:rsidRDefault="008407AE" w:rsidP="007C042B">
            <w:r>
              <w:t>Medium</w:t>
            </w:r>
          </w:p>
        </w:tc>
        <w:tc>
          <w:tcPr>
            <w:tcW w:w="709" w:type="dxa"/>
          </w:tcPr>
          <w:p w14:paraId="50883672" w14:textId="77777777" w:rsidR="008407AE" w:rsidRDefault="0058631F"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49D8B76" w14:textId="77777777" w:rsidR="008407AE" w:rsidRPr="00553298" w:rsidRDefault="008407AE" w:rsidP="007C042B">
            <w:pPr>
              <w:jc w:val="center"/>
            </w:pPr>
            <w:r w:rsidRPr="00553298">
              <w:rPr>
                <w:color w:val="000000"/>
              </w:rPr>
              <w:t>1.353</w:t>
            </w:r>
          </w:p>
        </w:tc>
        <w:tc>
          <w:tcPr>
            <w:tcW w:w="1276" w:type="dxa"/>
            <w:vAlign w:val="center"/>
          </w:tcPr>
          <w:p w14:paraId="7AFBD9C6" w14:textId="77777777" w:rsidR="008407AE" w:rsidRPr="00553298" w:rsidRDefault="008407AE" w:rsidP="007C042B">
            <w:pPr>
              <w:jc w:val="center"/>
            </w:pPr>
            <w:r w:rsidRPr="00553298">
              <w:rPr>
                <w:color w:val="000000"/>
              </w:rPr>
              <w:t>3.420</w:t>
            </w:r>
          </w:p>
        </w:tc>
        <w:tc>
          <w:tcPr>
            <w:tcW w:w="1276" w:type="dxa"/>
            <w:vAlign w:val="center"/>
          </w:tcPr>
          <w:p w14:paraId="2ADE6BB4" w14:textId="77777777" w:rsidR="008407AE" w:rsidRPr="00553298" w:rsidRDefault="008407AE" w:rsidP="007C042B">
            <w:pPr>
              <w:jc w:val="center"/>
            </w:pPr>
            <w:r w:rsidRPr="00553298">
              <w:rPr>
                <w:color w:val="000000"/>
              </w:rPr>
              <w:t>13.914</w:t>
            </w:r>
          </w:p>
        </w:tc>
        <w:tc>
          <w:tcPr>
            <w:tcW w:w="1275" w:type="dxa"/>
            <w:vAlign w:val="center"/>
          </w:tcPr>
          <w:p w14:paraId="31D6AC16" w14:textId="77777777" w:rsidR="008407AE" w:rsidRPr="00553298" w:rsidRDefault="008407AE" w:rsidP="007C042B">
            <w:pPr>
              <w:jc w:val="center"/>
            </w:pPr>
            <w:r w:rsidRPr="00553298">
              <w:rPr>
                <w:color w:val="000000"/>
              </w:rPr>
              <w:t>5.946</w:t>
            </w:r>
          </w:p>
        </w:tc>
        <w:tc>
          <w:tcPr>
            <w:tcW w:w="1276" w:type="dxa"/>
            <w:vAlign w:val="center"/>
          </w:tcPr>
          <w:p w14:paraId="13949DB7" w14:textId="77777777" w:rsidR="008407AE" w:rsidRPr="00553298" w:rsidRDefault="008407AE" w:rsidP="007C042B">
            <w:pPr>
              <w:jc w:val="center"/>
            </w:pPr>
            <w:r w:rsidRPr="00553298">
              <w:rPr>
                <w:color w:val="000000"/>
              </w:rPr>
              <w:t>3.652</w:t>
            </w:r>
          </w:p>
        </w:tc>
        <w:tc>
          <w:tcPr>
            <w:tcW w:w="1276" w:type="dxa"/>
            <w:vAlign w:val="center"/>
          </w:tcPr>
          <w:p w14:paraId="4773212A" w14:textId="77777777" w:rsidR="008407AE" w:rsidRPr="00553298" w:rsidRDefault="008407AE" w:rsidP="007C042B">
            <w:pPr>
              <w:jc w:val="center"/>
            </w:pPr>
            <w:r w:rsidRPr="00553298">
              <w:rPr>
                <w:color w:val="000000"/>
              </w:rPr>
              <w:t>4.852</w:t>
            </w:r>
          </w:p>
        </w:tc>
        <w:tc>
          <w:tcPr>
            <w:tcW w:w="1275" w:type="dxa"/>
            <w:vAlign w:val="center"/>
          </w:tcPr>
          <w:p w14:paraId="26CC1E21" w14:textId="77777777" w:rsidR="008407AE" w:rsidRPr="00553298" w:rsidRDefault="008407AE" w:rsidP="007C042B">
            <w:pPr>
              <w:jc w:val="center"/>
            </w:pPr>
            <w:r w:rsidRPr="00553298">
              <w:rPr>
                <w:color w:val="000000"/>
              </w:rPr>
              <w:t>1468.578</w:t>
            </w:r>
          </w:p>
        </w:tc>
        <w:tc>
          <w:tcPr>
            <w:tcW w:w="1276" w:type="dxa"/>
            <w:vAlign w:val="center"/>
          </w:tcPr>
          <w:p w14:paraId="7FAC919B" w14:textId="77777777" w:rsidR="008407AE" w:rsidRPr="00553298" w:rsidRDefault="008407AE" w:rsidP="007C042B">
            <w:pPr>
              <w:jc w:val="center"/>
            </w:pPr>
            <w:r w:rsidRPr="00553298">
              <w:rPr>
                <w:color w:val="000000"/>
              </w:rPr>
              <w:t>425.737</w:t>
            </w:r>
          </w:p>
        </w:tc>
        <w:tc>
          <w:tcPr>
            <w:tcW w:w="1418" w:type="dxa"/>
            <w:vAlign w:val="center"/>
          </w:tcPr>
          <w:p w14:paraId="1A5ADB4D" w14:textId="77777777" w:rsidR="008407AE" w:rsidRPr="00553298" w:rsidRDefault="008407AE" w:rsidP="007C042B">
            <w:pPr>
              <w:jc w:val="center"/>
            </w:pPr>
            <w:r w:rsidRPr="00553298">
              <w:rPr>
                <w:color w:val="000000"/>
              </w:rPr>
              <w:t>891</w:t>
            </w:r>
          </w:p>
        </w:tc>
      </w:tr>
      <w:tr w:rsidR="008407AE" w14:paraId="64149485" w14:textId="77777777" w:rsidTr="006C39DF">
        <w:tc>
          <w:tcPr>
            <w:tcW w:w="709" w:type="dxa"/>
            <w:vMerge/>
            <w:vAlign w:val="center"/>
          </w:tcPr>
          <w:p w14:paraId="37079D8D" w14:textId="77777777" w:rsidR="008407AE" w:rsidRDefault="008407AE" w:rsidP="007C042B">
            <w:pPr>
              <w:jc w:val="center"/>
            </w:pPr>
          </w:p>
        </w:tc>
        <w:tc>
          <w:tcPr>
            <w:tcW w:w="1134" w:type="dxa"/>
            <w:vMerge/>
            <w:vAlign w:val="center"/>
          </w:tcPr>
          <w:p w14:paraId="3A34081C" w14:textId="77777777" w:rsidR="008407AE" w:rsidRDefault="008407AE" w:rsidP="007C042B"/>
        </w:tc>
        <w:tc>
          <w:tcPr>
            <w:tcW w:w="709" w:type="dxa"/>
          </w:tcPr>
          <w:p w14:paraId="7927E47F" w14:textId="77777777" w:rsidR="008407AE" w:rsidRDefault="008407AE" w:rsidP="007C042B">
            <w:pPr>
              <w:jc w:val="center"/>
            </w:pPr>
            <w:r>
              <w:t>S.E.</w:t>
            </w:r>
          </w:p>
        </w:tc>
        <w:tc>
          <w:tcPr>
            <w:tcW w:w="992" w:type="dxa"/>
            <w:vAlign w:val="center"/>
          </w:tcPr>
          <w:p w14:paraId="0A75E389" w14:textId="77777777" w:rsidR="008407AE" w:rsidRPr="00553298" w:rsidRDefault="008407AE" w:rsidP="007C042B">
            <w:pPr>
              <w:jc w:val="center"/>
            </w:pPr>
            <w:r w:rsidRPr="00553298">
              <w:rPr>
                <w:color w:val="000000"/>
              </w:rPr>
              <w:t>0.505</w:t>
            </w:r>
          </w:p>
        </w:tc>
        <w:tc>
          <w:tcPr>
            <w:tcW w:w="1276" w:type="dxa"/>
            <w:vAlign w:val="center"/>
          </w:tcPr>
          <w:p w14:paraId="67A6BAEF" w14:textId="77777777" w:rsidR="008407AE" w:rsidRPr="00553298" w:rsidRDefault="008407AE" w:rsidP="007C042B">
            <w:pPr>
              <w:jc w:val="center"/>
            </w:pPr>
            <w:r w:rsidRPr="00553298">
              <w:rPr>
                <w:color w:val="000000"/>
              </w:rPr>
              <w:t>0.774</w:t>
            </w:r>
          </w:p>
        </w:tc>
        <w:tc>
          <w:tcPr>
            <w:tcW w:w="1276" w:type="dxa"/>
            <w:vAlign w:val="center"/>
          </w:tcPr>
          <w:p w14:paraId="025E5D90" w14:textId="77777777" w:rsidR="008407AE" w:rsidRPr="00553298" w:rsidRDefault="008407AE" w:rsidP="007C042B">
            <w:pPr>
              <w:jc w:val="center"/>
            </w:pPr>
            <w:r w:rsidRPr="00553298">
              <w:rPr>
                <w:color w:val="000000"/>
              </w:rPr>
              <w:t>-</w:t>
            </w:r>
          </w:p>
        </w:tc>
        <w:tc>
          <w:tcPr>
            <w:tcW w:w="1275" w:type="dxa"/>
            <w:vAlign w:val="center"/>
          </w:tcPr>
          <w:p w14:paraId="7937FEA7" w14:textId="77777777" w:rsidR="008407AE" w:rsidRPr="00553298" w:rsidRDefault="008407AE" w:rsidP="007C042B">
            <w:pPr>
              <w:jc w:val="center"/>
            </w:pPr>
            <w:r w:rsidRPr="00553298">
              <w:rPr>
                <w:color w:val="000000"/>
              </w:rPr>
              <w:t>0.114</w:t>
            </w:r>
          </w:p>
        </w:tc>
        <w:tc>
          <w:tcPr>
            <w:tcW w:w="1276" w:type="dxa"/>
            <w:vAlign w:val="center"/>
          </w:tcPr>
          <w:p w14:paraId="7431465A" w14:textId="77777777" w:rsidR="008407AE" w:rsidRPr="00553298" w:rsidRDefault="008407AE" w:rsidP="007C042B">
            <w:pPr>
              <w:jc w:val="center"/>
            </w:pPr>
            <w:r w:rsidRPr="00553298">
              <w:rPr>
                <w:color w:val="000000"/>
              </w:rPr>
              <w:t>0.180</w:t>
            </w:r>
          </w:p>
        </w:tc>
        <w:tc>
          <w:tcPr>
            <w:tcW w:w="1276" w:type="dxa"/>
            <w:vAlign w:val="center"/>
          </w:tcPr>
          <w:p w14:paraId="2164DB04" w14:textId="77777777" w:rsidR="008407AE" w:rsidRPr="00553298" w:rsidRDefault="008407AE" w:rsidP="007C042B">
            <w:pPr>
              <w:jc w:val="center"/>
            </w:pPr>
            <w:r w:rsidRPr="00553298">
              <w:rPr>
                <w:color w:val="000000"/>
              </w:rPr>
              <w:t>-</w:t>
            </w:r>
          </w:p>
        </w:tc>
        <w:tc>
          <w:tcPr>
            <w:tcW w:w="1275" w:type="dxa"/>
            <w:vAlign w:val="center"/>
          </w:tcPr>
          <w:p w14:paraId="3532E6B8" w14:textId="77777777" w:rsidR="008407AE" w:rsidRPr="00553298" w:rsidRDefault="008407AE" w:rsidP="007C042B">
            <w:pPr>
              <w:jc w:val="center"/>
            </w:pPr>
            <w:r w:rsidRPr="00553298">
              <w:rPr>
                <w:color w:val="000000"/>
              </w:rPr>
              <w:t>57.060</w:t>
            </w:r>
          </w:p>
        </w:tc>
        <w:tc>
          <w:tcPr>
            <w:tcW w:w="1276" w:type="dxa"/>
            <w:vAlign w:val="center"/>
          </w:tcPr>
          <w:p w14:paraId="7CC9F882" w14:textId="77777777" w:rsidR="008407AE" w:rsidRPr="00553298" w:rsidRDefault="008407AE" w:rsidP="007C042B">
            <w:pPr>
              <w:jc w:val="center"/>
            </w:pPr>
            <w:r w:rsidRPr="00553298">
              <w:rPr>
                <w:color w:val="000000"/>
              </w:rPr>
              <w:t>12.631</w:t>
            </w:r>
          </w:p>
        </w:tc>
        <w:tc>
          <w:tcPr>
            <w:tcW w:w="1418" w:type="dxa"/>
            <w:vAlign w:val="center"/>
          </w:tcPr>
          <w:p w14:paraId="6B4F80FF" w14:textId="77777777" w:rsidR="008407AE" w:rsidRPr="00553298" w:rsidRDefault="008407AE" w:rsidP="007C042B">
            <w:pPr>
              <w:jc w:val="center"/>
            </w:pPr>
            <w:r w:rsidRPr="00553298">
              <w:rPr>
                <w:color w:val="000000"/>
              </w:rPr>
              <w:t>-</w:t>
            </w:r>
          </w:p>
        </w:tc>
      </w:tr>
      <w:tr w:rsidR="008407AE" w14:paraId="1CEF1266" w14:textId="77777777" w:rsidTr="006C39DF">
        <w:tc>
          <w:tcPr>
            <w:tcW w:w="709" w:type="dxa"/>
            <w:vMerge/>
            <w:vAlign w:val="center"/>
          </w:tcPr>
          <w:p w14:paraId="0492A316" w14:textId="77777777" w:rsidR="008407AE" w:rsidRDefault="008407AE" w:rsidP="007C042B">
            <w:pPr>
              <w:jc w:val="center"/>
            </w:pPr>
          </w:p>
        </w:tc>
        <w:tc>
          <w:tcPr>
            <w:tcW w:w="1134" w:type="dxa"/>
            <w:vMerge/>
            <w:vAlign w:val="center"/>
          </w:tcPr>
          <w:p w14:paraId="088744A2" w14:textId="77777777" w:rsidR="008407AE" w:rsidRDefault="008407AE" w:rsidP="007C042B"/>
        </w:tc>
        <w:tc>
          <w:tcPr>
            <w:tcW w:w="709" w:type="dxa"/>
          </w:tcPr>
          <w:p w14:paraId="4860B2D3" w14:textId="77777777" w:rsidR="008407AE" w:rsidRDefault="008407AE" w:rsidP="007C042B">
            <w:pPr>
              <w:jc w:val="center"/>
            </w:pPr>
            <w:r>
              <w:t>n</w:t>
            </w:r>
          </w:p>
        </w:tc>
        <w:tc>
          <w:tcPr>
            <w:tcW w:w="992" w:type="dxa"/>
            <w:vAlign w:val="center"/>
          </w:tcPr>
          <w:p w14:paraId="40B9166E" w14:textId="77777777" w:rsidR="008407AE" w:rsidRPr="00553298" w:rsidRDefault="008407AE" w:rsidP="007C042B">
            <w:pPr>
              <w:jc w:val="center"/>
            </w:pPr>
            <w:r w:rsidRPr="00553298">
              <w:rPr>
                <w:color w:val="000000"/>
              </w:rPr>
              <w:t>45</w:t>
            </w:r>
          </w:p>
        </w:tc>
        <w:tc>
          <w:tcPr>
            <w:tcW w:w="1276" w:type="dxa"/>
            <w:vAlign w:val="center"/>
          </w:tcPr>
          <w:p w14:paraId="179E4245" w14:textId="77777777" w:rsidR="008407AE" w:rsidRPr="00553298" w:rsidRDefault="008407AE" w:rsidP="007C042B">
            <w:pPr>
              <w:jc w:val="center"/>
            </w:pPr>
            <w:r w:rsidRPr="00553298">
              <w:rPr>
                <w:color w:val="000000"/>
              </w:rPr>
              <w:t>19</w:t>
            </w:r>
          </w:p>
        </w:tc>
        <w:tc>
          <w:tcPr>
            <w:tcW w:w="1276" w:type="dxa"/>
            <w:vAlign w:val="center"/>
          </w:tcPr>
          <w:p w14:paraId="2D610F69" w14:textId="77777777" w:rsidR="008407AE" w:rsidRPr="00553298" w:rsidRDefault="008407AE" w:rsidP="007C042B">
            <w:pPr>
              <w:jc w:val="center"/>
            </w:pPr>
            <w:r w:rsidRPr="00553298">
              <w:rPr>
                <w:color w:val="000000"/>
              </w:rPr>
              <w:t>1</w:t>
            </w:r>
          </w:p>
        </w:tc>
        <w:tc>
          <w:tcPr>
            <w:tcW w:w="1275" w:type="dxa"/>
            <w:vAlign w:val="center"/>
          </w:tcPr>
          <w:p w14:paraId="7F98E76A" w14:textId="77777777" w:rsidR="008407AE" w:rsidRPr="00553298" w:rsidRDefault="008407AE" w:rsidP="007C042B">
            <w:pPr>
              <w:jc w:val="center"/>
            </w:pPr>
            <w:r w:rsidRPr="00553298">
              <w:rPr>
                <w:color w:val="000000"/>
              </w:rPr>
              <w:t>45</w:t>
            </w:r>
          </w:p>
        </w:tc>
        <w:tc>
          <w:tcPr>
            <w:tcW w:w="1276" w:type="dxa"/>
            <w:vAlign w:val="center"/>
          </w:tcPr>
          <w:p w14:paraId="27F2B729" w14:textId="77777777" w:rsidR="008407AE" w:rsidRPr="00553298" w:rsidRDefault="008407AE" w:rsidP="007C042B">
            <w:pPr>
              <w:jc w:val="center"/>
            </w:pPr>
            <w:r w:rsidRPr="00553298">
              <w:rPr>
                <w:color w:val="000000"/>
              </w:rPr>
              <w:t>19</w:t>
            </w:r>
          </w:p>
        </w:tc>
        <w:tc>
          <w:tcPr>
            <w:tcW w:w="1276" w:type="dxa"/>
            <w:vAlign w:val="center"/>
          </w:tcPr>
          <w:p w14:paraId="256957DE" w14:textId="77777777" w:rsidR="008407AE" w:rsidRPr="00553298" w:rsidRDefault="008407AE" w:rsidP="007C042B">
            <w:pPr>
              <w:jc w:val="center"/>
            </w:pPr>
            <w:r w:rsidRPr="00553298">
              <w:rPr>
                <w:color w:val="000000"/>
              </w:rPr>
              <w:t>1.000</w:t>
            </w:r>
          </w:p>
        </w:tc>
        <w:tc>
          <w:tcPr>
            <w:tcW w:w="1275" w:type="dxa"/>
            <w:vAlign w:val="center"/>
          </w:tcPr>
          <w:p w14:paraId="555CAD6C" w14:textId="77777777" w:rsidR="008407AE" w:rsidRPr="00553298" w:rsidRDefault="008407AE" w:rsidP="007C042B">
            <w:pPr>
              <w:jc w:val="center"/>
            </w:pPr>
            <w:r w:rsidRPr="00553298">
              <w:rPr>
                <w:color w:val="000000"/>
              </w:rPr>
              <w:t>45.000</w:t>
            </w:r>
          </w:p>
        </w:tc>
        <w:tc>
          <w:tcPr>
            <w:tcW w:w="1276" w:type="dxa"/>
            <w:vAlign w:val="center"/>
          </w:tcPr>
          <w:p w14:paraId="5F75F6E7" w14:textId="77777777" w:rsidR="008407AE" w:rsidRPr="00553298" w:rsidRDefault="008407AE" w:rsidP="007C042B">
            <w:pPr>
              <w:jc w:val="center"/>
            </w:pPr>
            <w:r w:rsidRPr="00553298">
              <w:rPr>
                <w:color w:val="000000"/>
              </w:rPr>
              <w:t>19.000</w:t>
            </w:r>
          </w:p>
        </w:tc>
        <w:tc>
          <w:tcPr>
            <w:tcW w:w="1418" w:type="dxa"/>
            <w:vAlign w:val="center"/>
          </w:tcPr>
          <w:p w14:paraId="4B8DE09F" w14:textId="77777777" w:rsidR="008407AE" w:rsidRPr="00553298" w:rsidRDefault="008407AE" w:rsidP="007C042B">
            <w:pPr>
              <w:jc w:val="center"/>
            </w:pPr>
            <w:r w:rsidRPr="00553298">
              <w:rPr>
                <w:color w:val="000000"/>
              </w:rPr>
              <w:t>1.000</w:t>
            </w:r>
          </w:p>
        </w:tc>
      </w:tr>
      <w:tr w:rsidR="008407AE" w14:paraId="41992B3B" w14:textId="77777777" w:rsidTr="006C39DF">
        <w:tc>
          <w:tcPr>
            <w:tcW w:w="709" w:type="dxa"/>
            <w:vMerge/>
            <w:vAlign w:val="center"/>
          </w:tcPr>
          <w:p w14:paraId="1AA19658" w14:textId="77777777" w:rsidR="008407AE" w:rsidRDefault="008407AE" w:rsidP="007C042B">
            <w:pPr>
              <w:jc w:val="center"/>
            </w:pPr>
          </w:p>
        </w:tc>
        <w:tc>
          <w:tcPr>
            <w:tcW w:w="1134" w:type="dxa"/>
            <w:vMerge w:val="restart"/>
            <w:vAlign w:val="center"/>
          </w:tcPr>
          <w:p w14:paraId="441165CA" w14:textId="77777777" w:rsidR="008407AE" w:rsidRDefault="008407AE" w:rsidP="007C042B">
            <w:r>
              <w:t>High</w:t>
            </w:r>
          </w:p>
        </w:tc>
        <w:tc>
          <w:tcPr>
            <w:tcW w:w="709" w:type="dxa"/>
          </w:tcPr>
          <w:p w14:paraId="6A7ADC95" w14:textId="77777777" w:rsidR="008407AE" w:rsidRDefault="0058631F"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66D370B" w14:textId="77777777" w:rsidR="008407AE" w:rsidRPr="00553298" w:rsidRDefault="008407AE" w:rsidP="007C042B">
            <w:pPr>
              <w:jc w:val="center"/>
            </w:pPr>
            <w:r w:rsidRPr="00553298">
              <w:rPr>
                <w:color w:val="000000"/>
              </w:rPr>
              <w:t>0.360</w:t>
            </w:r>
          </w:p>
        </w:tc>
        <w:tc>
          <w:tcPr>
            <w:tcW w:w="1276" w:type="dxa"/>
            <w:vAlign w:val="center"/>
          </w:tcPr>
          <w:p w14:paraId="26E55E97" w14:textId="3E8EBA78" w:rsidR="008407AE" w:rsidRPr="00553298" w:rsidRDefault="008407AE" w:rsidP="007C042B">
            <w:pPr>
              <w:jc w:val="center"/>
            </w:pPr>
            <w:r w:rsidRPr="00553298">
              <w:rPr>
                <w:color w:val="000000"/>
              </w:rPr>
              <w:t>0.626</w:t>
            </w:r>
            <w:r w:rsidR="006C39DF">
              <w:rPr>
                <w:color w:val="000000"/>
              </w:rPr>
              <w:t>*</w:t>
            </w:r>
          </w:p>
        </w:tc>
        <w:tc>
          <w:tcPr>
            <w:tcW w:w="1276" w:type="dxa"/>
            <w:vAlign w:val="center"/>
          </w:tcPr>
          <w:p w14:paraId="486A862B" w14:textId="77777777" w:rsidR="008407AE" w:rsidRPr="00553298" w:rsidRDefault="008407AE" w:rsidP="007C042B">
            <w:pPr>
              <w:jc w:val="center"/>
            </w:pPr>
            <w:r w:rsidRPr="00553298">
              <w:rPr>
                <w:color w:val="000000"/>
              </w:rPr>
              <w:t>1.963</w:t>
            </w:r>
          </w:p>
        </w:tc>
        <w:tc>
          <w:tcPr>
            <w:tcW w:w="1275" w:type="dxa"/>
            <w:vAlign w:val="center"/>
          </w:tcPr>
          <w:p w14:paraId="39AA0C1E" w14:textId="77777777" w:rsidR="008407AE" w:rsidRPr="00553298" w:rsidRDefault="008407AE" w:rsidP="007C042B">
            <w:pPr>
              <w:jc w:val="center"/>
            </w:pPr>
            <w:r w:rsidRPr="00553298">
              <w:rPr>
                <w:color w:val="000000"/>
              </w:rPr>
              <w:t>3.224</w:t>
            </w:r>
          </w:p>
        </w:tc>
        <w:tc>
          <w:tcPr>
            <w:tcW w:w="1276" w:type="dxa"/>
            <w:vAlign w:val="center"/>
          </w:tcPr>
          <w:p w14:paraId="4B9FB556" w14:textId="77777777" w:rsidR="008407AE" w:rsidRPr="00553298" w:rsidRDefault="008407AE" w:rsidP="007C042B">
            <w:pPr>
              <w:jc w:val="center"/>
            </w:pPr>
            <w:r w:rsidRPr="00553298">
              <w:rPr>
                <w:color w:val="000000"/>
              </w:rPr>
              <w:t>3.538</w:t>
            </w:r>
          </w:p>
        </w:tc>
        <w:tc>
          <w:tcPr>
            <w:tcW w:w="1276" w:type="dxa"/>
            <w:vAlign w:val="center"/>
          </w:tcPr>
          <w:p w14:paraId="48FC874C" w14:textId="77777777" w:rsidR="008407AE" w:rsidRPr="00553298" w:rsidRDefault="008407AE" w:rsidP="007C042B">
            <w:pPr>
              <w:jc w:val="center"/>
            </w:pPr>
            <w:r w:rsidRPr="00553298">
              <w:rPr>
                <w:color w:val="000000"/>
              </w:rPr>
              <w:t>3.456</w:t>
            </w:r>
          </w:p>
        </w:tc>
        <w:tc>
          <w:tcPr>
            <w:tcW w:w="1275" w:type="dxa"/>
            <w:vAlign w:val="center"/>
          </w:tcPr>
          <w:p w14:paraId="1ADF4D65" w14:textId="77777777" w:rsidR="008407AE" w:rsidRPr="00553298" w:rsidRDefault="008407AE" w:rsidP="007C042B">
            <w:pPr>
              <w:jc w:val="center"/>
            </w:pPr>
            <w:r w:rsidRPr="00553298">
              <w:rPr>
                <w:color w:val="000000"/>
              </w:rPr>
              <w:t>729.875</w:t>
            </w:r>
          </w:p>
        </w:tc>
        <w:tc>
          <w:tcPr>
            <w:tcW w:w="1276" w:type="dxa"/>
            <w:vAlign w:val="center"/>
          </w:tcPr>
          <w:p w14:paraId="03A8ECEB" w14:textId="77777777" w:rsidR="008407AE" w:rsidRPr="00553298" w:rsidRDefault="008407AE" w:rsidP="007C042B">
            <w:pPr>
              <w:jc w:val="center"/>
            </w:pPr>
            <w:r w:rsidRPr="00553298">
              <w:rPr>
                <w:color w:val="000000"/>
              </w:rPr>
              <w:t>761.068</w:t>
            </w:r>
          </w:p>
        </w:tc>
        <w:tc>
          <w:tcPr>
            <w:tcW w:w="1418" w:type="dxa"/>
            <w:vAlign w:val="center"/>
          </w:tcPr>
          <w:p w14:paraId="0295A2F4" w14:textId="29BFDCAB" w:rsidR="008407AE" w:rsidRPr="00553298" w:rsidRDefault="008407AE" w:rsidP="007C042B">
            <w:pPr>
              <w:jc w:val="center"/>
            </w:pPr>
            <w:r w:rsidRPr="00553298">
              <w:rPr>
                <w:color w:val="000000"/>
              </w:rPr>
              <w:t>2446.107</w:t>
            </w:r>
            <w:r w:rsidR="006C39DF">
              <w:rPr>
                <w:color w:val="000000"/>
              </w:rPr>
              <w:t>*</w:t>
            </w:r>
          </w:p>
        </w:tc>
      </w:tr>
      <w:tr w:rsidR="008407AE" w14:paraId="6B7CF8C7" w14:textId="77777777" w:rsidTr="006C39DF">
        <w:tc>
          <w:tcPr>
            <w:tcW w:w="709" w:type="dxa"/>
            <w:vMerge/>
            <w:vAlign w:val="center"/>
          </w:tcPr>
          <w:p w14:paraId="2C1C3FF1" w14:textId="77777777" w:rsidR="008407AE" w:rsidRDefault="008407AE" w:rsidP="007C042B">
            <w:pPr>
              <w:jc w:val="center"/>
            </w:pPr>
          </w:p>
        </w:tc>
        <w:tc>
          <w:tcPr>
            <w:tcW w:w="1134" w:type="dxa"/>
            <w:vMerge/>
            <w:vAlign w:val="center"/>
          </w:tcPr>
          <w:p w14:paraId="52CDD24C" w14:textId="77777777" w:rsidR="008407AE" w:rsidRDefault="008407AE" w:rsidP="007C042B">
            <w:pPr>
              <w:jc w:val="center"/>
            </w:pPr>
          </w:p>
        </w:tc>
        <w:tc>
          <w:tcPr>
            <w:tcW w:w="709" w:type="dxa"/>
          </w:tcPr>
          <w:p w14:paraId="3D098DF8" w14:textId="77777777" w:rsidR="008407AE" w:rsidRDefault="008407AE" w:rsidP="007C042B">
            <w:pPr>
              <w:jc w:val="center"/>
            </w:pPr>
            <w:r>
              <w:t>S.E.</w:t>
            </w:r>
          </w:p>
        </w:tc>
        <w:tc>
          <w:tcPr>
            <w:tcW w:w="992" w:type="dxa"/>
            <w:vAlign w:val="center"/>
          </w:tcPr>
          <w:p w14:paraId="32982D33" w14:textId="77777777" w:rsidR="008407AE" w:rsidRPr="00553298" w:rsidRDefault="008407AE" w:rsidP="007C042B">
            <w:pPr>
              <w:jc w:val="center"/>
            </w:pPr>
            <w:r w:rsidRPr="00553298">
              <w:rPr>
                <w:color w:val="000000"/>
              </w:rPr>
              <w:t>0.018</w:t>
            </w:r>
          </w:p>
        </w:tc>
        <w:tc>
          <w:tcPr>
            <w:tcW w:w="1276" w:type="dxa"/>
            <w:vAlign w:val="center"/>
          </w:tcPr>
          <w:p w14:paraId="130AC9A8" w14:textId="77777777" w:rsidR="008407AE" w:rsidRPr="00553298" w:rsidRDefault="008407AE" w:rsidP="007C042B">
            <w:pPr>
              <w:jc w:val="center"/>
            </w:pPr>
            <w:r w:rsidRPr="00553298">
              <w:rPr>
                <w:color w:val="000000"/>
              </w:rPr>
              <w:t>0.061</w:t>
            </w:r>
          </w:p>
        </w:tc>
        <w:tc>
          <w:tcPr>
            <w:tcW w:w="1276" w:type="dxa"/>
            <w:vAlign w:val="center"/>
          </w:tcPr>
          <w:p w14:paraId="1FE6FA7D" w14:textId="77777777" w:rsidR="008407AE" w:rsidRPr="00553298" w:rsidRDefault="008407AE" w:rsidP="007C042B">
            <w:pPr>
              <w:jc w:val="center"/>
            </w:pPr>
            <w:r w:rsidRPr="00553298">
              <w:rPr>
                <w:color w:val="000000"/>
              </w:rPr>
              <w:t>0.256</w:t>
            </w:r>
          </w:p>
        </w:tc>
        <w:tc>
          <w:tcPr>
            <w:tcW w:w="1275" w:type="dxa"/>
            <w:vAlign w:val="center"/>
          </w:tcPr>
          <w:p w14:paraId="7B2459AF" w14:textId="77777777" w:rsidR="008407AE" w:rsidRPr="00553298" w:rsidRDefault="008407AE" w:rsidP="007C042B">
            <w:pPr>
              <w:jc w:val="center"/>
            </w:pPr>
            <w:r w:rsidRPr="00553298">
              <w:rPr>
                <w:color w:val="000000"/>
              </w:rPr>
              <w:t>0.086</w:t>
            </w:r>
          </w:p>
        </w:tc>
        <w:tc>
          <w:tcPr>
            <w:tcW w:w="1276" w:type="dxa"/>
            <w:vAlign w:val="center"/>
          </w:tcPr>
          <w:p w14:paraId="3C918B55" w14:textId="77777777" w:rsidR="008407AE" w:rsidRPr="00553298" w:rsidRDefault="008407AE" w:rsidP="007C042B">
            <w:pPr>
              <w:jc w:val="center"/>
            </w:pPr>
            <w:r w:rsidRPr="00553298">
              <w:rPr>
                <w:color w:val="000000"/>
              </w:rPr>
              <w:t>0.027</w:t>
            </w:r>
          </w:p>
        </w:tc>
        <w:tc>
          <w:tcPr>
            <w:tcW w:w="1276" w:type="dxa"/>
            <w:vAlign w:val="center"/>
          </w:tcPr>
          <w:p w14:paraId="369AFFFD" w14:textId="77777777" w:rsidR="008407AE" w:rsidRPr="00553298" w:rsidRDefault="008407AE" w:rsidP="007C042B">
            <w:pPr>
              <w:jc w:val="center"/>
            </w:pPr>
            <w:r w:rsidRPr="00553298">
              <w:rPr>
                <w:color w:val="000000"/>
              </w:rPr>
              <w:t>0.056</w:t>
            </w:r>
          </w:p>
        </w:tc>
        <w:tc>
          <w:tcPr>
            <w:tcW w:w="1275" w:type="dxa"/>
            <w:vAlign w:val="center"/>
          </w:tcPr>
          <w:p w14:paraId="735B6B04" w14:textId="77777777" w:rsidR="008407AE" w:rsidRPr="00553298" w:rsidRDefault="008407AE" w:rsidP="007C042B">
            <w:pPr>
              <w:jc w:val="center"/>
            </w:pPr>
            <w:r w:rsidRPr="00553298">
              <w:rPr>
                <w:color w:val="000000"/>
              </w:rPr>
              <w:t>29.836</w:t>
            </w:r>
          </w:p>
        </w:tc>
        <w:tc>
          <w:tcPr>
            <w:tcW w:w="1276" w:type="dxa"/>
            <w:vAlign w:val="center"/>
          </w:tcPr>
          <w:p w14:paraId="15257E0E" w14:textId="77777777" w:rsidR="008407AE" w:rsidRPr="00553298" w:rsidRDefault="008407AE" w:rsidP="007C042B">
            <w:pPr>
              <w:jc w:val="center"/>
            </w:pPr>
            <w:r w:rsidRPr="00553298">
              <w:rPr>
                <w:color w:val="000000"/>
              </w:rPr>
              <w:t>14.283</w:t>
            </w:r>
          </w:p>
        </w:tc>
        <w:tc>
          <w:tcPr>
            <w:tcW w:w="1418" w:type="dxa"/>
            <w:vAlign w:val="center"/>
          </w:tcPr>
          <w:p w14:paraId="5A618D77" w14:textId="77777777" w:rsidR="008407AE" w:rsidRPr="00553298" w:rsidRDefault="008407AE" w:rsidP="007C042B">
            <w:pPr>
              <w:jc w:val="center"/>
            </w:pPr>
            <w:r w:rsidRPr="00553298">
              <w:rPr>
                <w:color w:val="000000"/>
              </w:rPr>
              <w:t>82.763</w:t>
            </w:r>
          </w:p>
        </w:tc>
      </w:tr>
      <w:tr w:rsidR="008407AE" w14:paraId="6247CDEC" w14:textId="77777777" w:rsidTr="006C39DF">
        <w:tc>
          <w:tcPr>
            <w:tcW w:w="709" w:type="dxa"/>
            <w:vMerge/>
            <w:tcBorders>
              <w:bottom w:val="single" w:sz="4" w:space="0" w:color="auto"/>
            </w:tcBorders>
            <w:vAlign w:val="center"/>
          </w:tcPr>
          <w:p w14:paraId="3460CF5F" w14:textId="77777777" w:rsidR="008407AE" w:rsidRDefault="008407AE" w:rsidP="007C042B">
            <w:pPr>
              <w:jc w:val="center"/>
            </w:pPr>
          </w:p>
        </w:tc>
        <w:tc>
          <w:tcPr>
            <w:tcW w:w="1134" w:type="dxa"/>
            <w:vMerge/>
            <w:tcBorders>
              <w:bottom w:val="single" w:sz="4" w:space="0" w:color="auto"/>
            </w:tcBorders>
            <w:vAlign w:val="center"/>
          </w:tcPr>
          <w:p w14:paraId="01004AB4" w14:textId="77777777" w:rsidR="008407AE" w:rsidRDefault="008407AE" w:rsidP="007C042B">
            <w:pPr>
              <w:jc w:val="center"/>
            </w:pPr>
          </w:p>
        </w:tc>
        <w:tc>
          <w:tcPr>
            <w:tcW w:w="709" w:type="dxa"/>
            <w:tcBorders>
              <w:bottom w:val="single" w:sz="4" w:space="0" w:color="auto"/>
            </w:tcBorders>
          </w:tcPr>
          <w:p w14:paraId="033E910B" w14:textId="77777777" w:rsidR="008407AE" w:rsidRDefault="008407AE" w:rsidP="007C042B">
            <w:pPr>
              <w:jc w:val="center"/>
            </w:pPr>
            <w:r>
              <w:t>n</w:t>
            </w:r>
          </w:p>
        </w:tc>
        <w:tc>
          <w:tcPr>
            <w:tcW w:w="992" w:type="dxa"/>
            <w:tcBorders>
              <w:bottom w:val="single" w:sz="4" w:space="0" w:color="auto"/>
            </w:tcBorders>
            <w:vAlign w:val="center"/>
          </w:tcPr>
          <w:p w14:paraId="124F0893"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D08A981"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505BB0F6"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68A0AF99"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77D5F70"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1FC34A3E"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2203FE6C"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0E443D2B" w14:textId="77777777" w:rsidR="008407AE" w:rsidRPr="00553298" w:rsidRDefault="008407AE" w:rsidP="007C042B">
            <w:pPr>
              <w:jc w:val="center"/>
            </w:pPr>
            <w:r w:rsidRPr="00553298">
              <w:rPr>
                <w:color w:val="000000"/>
              </w:rPr>
              <w:t>190</w:t>
            </w:r>
          </w:p>
        </w:tc>
        <w:tc>
          <w:tcPr>
            <w:tcW w:w="1418" w:type="dxa"/>
            <w:tcBorders>
              <w:bottom w:val="single" w:sz="4" w:space="0" w:color="auto"/>
            </w:tcBorders>
            <w:vAlign w:val="center"/>
          </w:tcPr>
          <w:p w14:paraId="6AEB5C7B" w14:textId="77777777" w:rsidR="008407AE" w:rsidRPr="00553298" w:rsidRDefault="008407AE" w:rsidP="007C042B">
            <w:pPr>
              <w:jc w:val="center"/>
            </w:pPr>
            <w:r w:rsidRPr="00553298">
              <w:rPr>
                <w:color w:val="000000"/>
              </w:rPr>
              <w:t>103</w:t>
            </w:r>
          </w:p>
        </w:tc>
      </w:tr>
      <w:tr w:rsidR="00FF57FC" w14:paraId="0C619590" w14:textId="77777777" w:rsidTr="006C39DF">
        <w:tc>
          <w:tcPr>
            <w:tcW w:w="2552" w:type="dxa"/>
            <w:gridSpan w:val="3"/>
            <w:vMerge w:val="restart"/>
            <w:tcBorders>
              <w:top w:val="single" w:sz="4" w:space="0" w:color="auto"/>
            </w:tcBorders>
            <w:vAlign w:val="center"/>
          </w:tcPr>
          <w:p w14:paraId="58CD969F" w14:textId="77777777" w:rsidR="00FF57FC" w:rsidRPr="00A96C5E" w:rsidRDefault="00FF57FC" w:rsidP="00553298">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484ED32C" w14:textId="56BB1445" w:rsidR="00FF57FC" w:rsidRPr="00553298" w:rsidRDefault="00FF57FC" w:rsidP="00553298">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40B5DE5E" w14:textId="62057DE5" w:rsidR="00FF57FC" w:rsidRPr="00553298" w:rsidRDefault="0058631F" w:rsidP="00553298">
            <w:pPr>
              <w:jc w:val="center"/>
              <w:rPr>
                <w:rStyle w:val="numbercell"/>
              </w:rP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60F4049B" w14:textId="07BBAA70" w:rsidR="00FF57FC" w:rsidRPr="00553298" w:rsidRDefault="0058631F" w:rsidP="00553298">
            <w:pPr>
              <w:jc w:val="cente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FF57FC" w14:paraId="347A47D5" w14:textId="77777777" w:rsidTr="006C39DF">
        <w:tc>
          <w:tcPr>
            <w:tcW w:w="2552" w:type="dxa"/>
            <w:gridSpan w:val="3"/>
            <w:vMerge/>
            <w:tcBorders>
              <w:bottom w:val="single" w:sz="4" w:space="0" w:color="auto"/>
            </w:tcBorders>
            <w:vAlign w:val="center"/>
          </w:tcPr>
          <w:p w14:paraId="0371F4B0" w14:textId="77777777" w:rsidR="00FF57FC" w:rsidRPr="00A96C5E" w:rsidRDefault="00FF57FC" w:rsidP="00553298">
            <w:pPr>
              <w:jc w:val="center"/>
              <w:rPr>
                <w:rFonts w:ascii="Calibri" w:eastAsia="Calibri" w:hAnsi="Calibri" w:cs="Times New Roman"/>
              </w:rPr>
            </w:pPr>
          </w:p>
        </w:tc>
        <w:tc>
          <w:tcPr>
            <w:tcW w:w="992" w:type="dxa"/>
            <w:tcBorders>
              <w:bottom w:val="single" w:sz="4" w:space="0" w:color="auto"/>
            </w:tcBorders>
          </w:tcPr>
          <w:p w14:paraId="45C4C3A0" w14:textId="7D9CCA0B" w:rsidR="00FF57FC" w:rsidRPr="00553298" w:rsidRDefault="00FF57FC" w:rsidP="00553298">
            <w:pPr>
              <w:jc w:val="center"/>
            </w:pPr>
            <w:r w:rsidRPr="00553298">
              <w:t>Null</w:t>
            </w:r>
          </w:p>
        </w:tc>
        <w:tc>
          <w:tcPr>
            <w:tcW w:w="1276" w:type="dxa"/>
            <w:tcBorders>
              <w:bottom w:val="single" w:sz="4" w:space="0" w:color="auto"/>
            </w:tcBorders>
          </w:tcPr>
          <w:p w14:paraId="2891BA1A" w14:textId="030012EB" w:rsidR="00FF57FC" w:rsidRPr="00553298" w:rsidRDefault="00FF57FC" w:rsidP="00553298">
            <w:pPr>
              <w:jc w:val="center"/>
            </w:pPr>
            <w:r w:rsidRPr="00553298">
              <w:t>House-of-Cards</w:t>
            </w:r>
          </w:p>
        </w:tc>
        <w:tc>
          <w:tcPr>
            <w:tcW w:w="1276" w:type="dxa"/>
            <w:tcBorders>
              <w:bottom w:val="single" w:sz="4" w:space="0" w:color="auto"/>
            </w:tcBorders>
          </w:tcPr>
          <w:p w14:paraId="799D3D46" w14:textId="34E2773F" w:rsidR="00FF57FC" w:rsidRPr="00553298" w:rsidRDefault="00FF57FC" w:rsidP="00553298">
            <w:pPr>
              <w:jc w:val="center"/>
            </w:pPr>
            <w:r w:rsidRPr="00553298">
              <w:t>Gaussian</w:t>
            </w:r>
          </w:p>
        </w:tc>
        <w:tc>
          <w:tcPr>
            <w:tcW w:w="1275" w:type="dxa"/>
            <w:tcBorders>
              <w:top w:val="single" w:sz="4" w:space="0" w:color="auto"/>
              <w:bottom w:val="single" w:sz="4" w:space="0" w:color="auto"/>
            </w:tcBorders>
          </w:tcPr>
          <w:p w14:paraId="2044B1B9" w14:textId="6F05765E"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0662D376" w14:textId="3F9AD3C2" w:rsidR="00FF57FC" w:rsidRPr="00553298" w:rsidRDefault="00FF57FC" w:rsidP="00553298">
            <w:pPr>
              <w:jc w:val="center"/>
              <w:rPr>
                <w:rStyle w:val="numbercell"/>
              </w:rPr>
            </w:pPr>
            <w:r w:rsidRPr="00553298">
              <w:t>House-of-Cards</w:t>
            </w:r>
          </w:p>
        </w:tc>
        <w:tc>
          <w:tcPr>
            <w:tcW w:w="1276" w:type="dxa"/>
            <w:tcBorders>
              <w:top w:val="single" w:sz="4" w:space="0" w:color="auto"/>
              <w:bottom w:val="single" w:sz="4" w:space="0" w:color="auto"/>
            </w:tcBorders>
          </w:tcPr>
          <w:p w14:paraId="185713C3" w14:textId="31BA8AA0" w:rsidR="00FF57FC" w:rsidRPr="00553298" w:rsidRDefault="00FF57FC" w:rsidP="00553298">
            <w:pPr>
              <w:jc w:val="center"/>
              <w:rPr>
                <w:rStyle w:val="numbercell"/>
              </w:rPr>
            </w:pPr>
            <w:r w:rsidRPr="00553298">
              <w:t>Gaussian</w:t>
            </w:r>
          </w:p>
        </w:tc>
        <w:tc>
          <w:tcPr>
            <w:tcW w:w="1275" w:type="dxa"/>
            <w:tcBorders>
              <w:top w:val="single" w:sz="4" w:space="0" w:color="auto"/>
              <w:bottom w:val="single" w:sz="4" w:space="0" w:color="auto"/>
            </w:tcBorders>
          </w:tcPr>
          <w:p w14:paraId="5F9DD4AA" w14:textId="5C64EB19"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44F459C5" w14:textId="269C0928" w:rsidR="00FF57FC" w:rsidRPr="00553298" w:rsidRDefault="00FF57FC" w:rsidP="00553298">
            <w:pPr>
              <w:jc w:val="center"/>
              <w:rPr>
                <w:rStyle w:val="numbercell"/>
              </w:rPr>
            </w:pPr>
            <w:r w:rsidRPr="00553298">
              <w:t>House-of-Cards</w:t>
            </w:r>
          </w:p>
        </w:tc>
        <w:tc>
          <w:tcPr>
            <w:tcW w:w="1418" w:type="dxa"/>
            <w:tcBorders>
              <w:top w:val="single" w:sz="4" w:space="0" w:color="auto"/>
              <w:bottom w:val="single" w:sz="4" w:space="0" w:color="auto"/>
            </w:tcBorders>
          </w:tcPr>
          <w:p w14:paraId="6D24B680" w14:textId="4B180CA9" w:rsidR="00FF57FC" w:rsidRPr="00553298" w:rsidRDefault="00FF57FC" w:rsidP="00553298">
            <w:pPr>
              <w:jc w:val="center"/>
            </w:pPr>
            <w:r w:rsidRPr="00553298">
              <w:t>Gaussian</w:t>
            </w:r>
          </w:p>
        </w:tc>
      </w:tr>
      <w:tr w:rsidR="00553298" w14:paraId="3A296245" w14:textId="77777777" w:rsidTr="006C39DF">
        <w:tc>
          <w:tcPr>
            <w:tcW w:w="1843" w:type="dxa"/>
            <w:gridSpan w:val="2"/>
            <w:tcBorders>
              <w:top w:val="single" w:sz="4" w:space="0" w:color="auto"/>
            </w:tcBorders>
            <w:vAlign w:val="center"/>
          </w:tcPr>
          <w:p w14:paraId="77B3BEA8" w14:textId="77777777" w:rsidR="00553298" w:rsidRDefault="00553298" w:rsidP="00553298">
            <w:r>
              <w:t>Pleiotropy rate</w:t>
            </w:r>
          </w:p>
        </w:tc>
        <w:tc>
          <w:tcPr>
            <w:tcW w:w="709" w:type="dxa"/>
            <w:tcBorders>
              <w:top w:val="single" w:sz="4" w:space="0" w:color="auto"/>
            </w:tcBorders>
          </w:tcPr>
          <w:p w14:paraId="45A630C3" w14:textId="77777777" w:rsidR="00553298" w:rsidRPr="00A96C5E" w:rsidRDefault="00553298" w:rsidP="00553298">
            <w:pPr>
              <w:jc w:val="center"/>
              <w:rPr>
                <w:rFonts w:ascii="Calibri" w:eastAsia="Calibri" w:hAnsi="Calibri" w:cs="Times New Roman"/>
              </w:rPr>
            </w:pPr>
          </w:p>
        </w:tc>
        <w:tc>
          <w:tcPr>
            <w:tcW w:w="992" w:type="dxa"/>
            <w:tcBorders>
              <w:top w:val="single" w:sz="4" w:space="0" w:color="auto"/>
            </w:tcBorders>
          </w:tcPr>
          <w:p w14:paraId="13A97AE4" w14:textId="77777777" w:rsidR="00553298" w:rsidRPr="00553298" w:rsidRDefault="00553298" w:rsidP="00553298">
            <w:pPr>
              <w:jc w:val="center"/>
            </w:pPr>
          </w:p>
        </w:tc>
        <w:tc>
          <w:tcPr>
            <w:tcW w:w="1276" w:type="dxa"/>
            <w:tcBorders>
              <w:top w:val="single" w:sz="4" w:space="0" w:color="auto"/>
            </w:tcBorders>
            <w:vAlign w:val="center"/>
          </w:tcPr>
          <w:p w14:paraId="67DC2C55" w14:textId="77777777" w:rsidR="00553298" w:rsidRPr="00553298" w:rsidRDefault="00553298" w:rsidP="00553298">
            <w:pPr>
              <w:jc w:val="center"/>
            </w:pPr>
          </w:p>
        </w:tc>
        <w:tc>
          <w:tcPr>
            <w:tcW w:w="1276" w:type="dxa"/>
            <w:tcBorders>
              <w:top w:val="single" w:sz="4" w:space="0" w:color="auto"/>
            </w:tcBorders>
            <w:vAlign w:val="center"/>
          </w:tcPr>
          <w:p w14:paraId="049D98DE" w14:textId="77777777" w:rsidR="00553298" w:rsidRPr="00553298" w:rsidRDefault="00553298" w:rsidP="00553298">
            <w:pPr>
              <w:jc w:val="center"/>
            </w:pPr>
          </w:p>
        </w:tc>
        <w:tc>
          <w:tcPr>
            <w:tcW w:w="1275" w:type="dxa"/>
            <w:tcBorders>
              <w:top w:val="single" w:sz="4" w:space="0" w:color="auto"/>
            </w:tcBorders>
            <w:vAlign w:val="center"/>
          </w:tcPr>
          <w:p w14:paraId="2CFE23EA"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CB48261"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3FA89D3" w14:textId="77777777" w:rsidR="00553298" w:rsidRPr="00553298" w:rsidRDefault="00553298" w:rsidP="00553298">
            <w:pPr>
              <w:jc w:val="center"/>
              <w:rPr>
                <w:rStyle w:val="numbercell"/>
              </w:rPr>
            </w:pPr>
          </w:p>
        </w:tc>
        <w:tc>
          <w:tcPr>
            <w:tcW w:w="1275" w:type="dxa"/>
            <w:tcBorders>
              <w:top w:val="single" w:sz="4" w:space="0" w:color="auto"/>
            </w:tcBorders>
            <w:vAlign w:val="center"/>
          </w:tcPr>
          <w:p w14:paraId="5D861B2C"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7CCD57AC" w14:textId="77777777" w:rsidR="00553298" w:rsidRPr="00553298" w:rsidRDefault="00553298" w:rsidP="00553298">
            <w:pPr>
              <w:jc w:val="center"/>
              <w:rPr>
                <w:rStyle w:val="numbercell"/>
              </w:rPr>
            </w:pPr>
          </w:p>
        </w:tc>
        <w:tc>
          <w:tcPr>
            <w:tcW w:w="1418" w:type="dxa"/>
            <w:vAlign w:val="center"/>
          </w:tcPr>
          <w:p w14:paraId="6CA968E1" w14:textId="77777777" w:rsidR="00553298" w:rsidRPr="00553298" w:rsidRDefault="00553298" w:rsidP="00553298">
            <w:pPr>
              <w:jc w:val="center"/>
            </w:pPr>
          </w:p>
        </w:tc>
      </w:tr>
      <w:tr w:rsidR="00553298" w14:paraId="254E01C6" w14:textId="77777777" w:rsidTr="006C39DF">
        <w:tc>
          <w:tcPr>
            <w:tcW w:w="709" w:type="dxa"/>
            <w:vMerge w:val="restart"/>
            <w:vAlign w:val="center"/>
          </w:tcPr>
          <w:p w14:paraId="60ABC582" w14:textId="77777777" w:rsidR="00553298" w:rsidRDefault="00553298" w:rsidP="00553298">
            <w:pPr>
              <w:jc w:val="center"/>
            </w:pPr>
          </w:p>
        </w:tc>
        <w:tc>
          <w:tcPr>
            <w:tcW w:w="1134" w:type="dxa"/>
            <w:vMerge w:val="restart"/>
            <w:vAlign w:val="center"/>
          </w:tcPr>
          <w:p w14:paraId="38C50144" w14:textId="77777777" w:rsidR="00553298" w:rsidRDefault="00553298" w:rsidP="00553298">
            <w:r>
              <w:t>Low</w:t>
            </w:r>
          </w:p>
        </w:tc>
        <w:tc>
          <w:tcPr>
            <w:tcW w:w="709" w:type="dxa"/>
          </w:tcPr>
          <w:p w14:paraId="78CE5CE6" w14:textId="77777777" w:rsidR="00553298" w:rsidRDefault="0058631F"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FCEE389" w14:textId="77777777" w:rsidR="00553298" w:rsidRPr="00553298" w:rsidRDefault="00553298" w:rsidP="00553298">
            <w:pPr>
              <w:jc w:val="center"/>
            </w:pPr>
            <w:r w:rsidRPr="00553298">
              <w:rPr>
                <w:color w:val="000000"/>
              </w:rPr>
              <w:t>0.096</w:t>
            </w:r>
          </w:p>
        </w:tc>
        <w:tc>
          <w:tcPr>
            <w:tcW w:w="1276" w:type="dxa"/>
            <w:vAlign w:val="center"/>
          </w:tcPr>
          <w:p w14:paraId="5EFBBB89" w14:textId="77777777" w:rsidR="00553298" w:rsidRPr="00553298" w:rsidRDefault="00553298" w:rsidP="00553298">
            <w:pPr>
              <w:jc w:val="center"/>
            </w:pPr>
            <w:r w:rsidRPr="00553298">
              <w:rPr>
                <w:color w:val="000000"/>
              </w:rPr>
              <w:t>2.805</w:t>
            </w:r>
          </w:p>
        </w:tc>
        <w:tc>
          <w:tcPr>
            <w:tcW w:w="1276" w:type="dxa"/>
            <w:vAlign w:val="center"/>
          </w:tcPr>
          <w:p w14:paraId="7A565C85" w14:textId="77777777" w:rsidR="00553298" w:rsidRPr="00553298" w:rsidRDefault="00553298" w:rsidP="00553298">
            <w:pPr>
              <w:jc w:val="center"/>
            </w:pPr>
            <w:r w:rsidRPr="00553298">
              <w:rPr>
                <w:color w:val="000000"/>
              </w:rPr>
              <w:t>2.176</w:t>
            </w:r>
          </w:p>
        </w:tc>
        <w:tc>
          <w:tcPr>
            <w:tcW w:w="1275" w:type="dxa"/>
            <w:vAlign w:val="center"/>
          </w:tcPr>
          <w:p w14:paraId="5E284DC8" w14:textId="77777777" w:rsidR="00553298" w:rsidRPr="00553298" w:rsidRDefault="00553298" w:rsidP="00553298">
            <w:pPr>
              <w:jc w:val="center"/>
            </w:pPr>
            <w:r w:rsidRPr="00553298">
              <w:rPr>
                <w:color w:val="000000"/>
              </w:rPr>
              <w:t>5.541</w:t>
            </w:r>
          </w:p>
        </w:tc>
        <w:tc>
          <w:tcPr>
            <w:tcW w:w="1276" w:type="dxa"/>
            <w:vAlign w:val="center"/>
          </w:tcPr>
          <w:p w14:paraId="4B3CC80C" w14:textId="77777777" w:rsidR="00553298" w:rsidRPr="00553298" w:rsidRDefault="00553298" w:rsidP="00553298">
            <w:pPr>
              <w:jc w:val="center"/>
            </w:pPr>
            <w:r w:rsidRPr="00553298">
              <w:rPr>
                <w:color w:val="000000"/>
              </w:rPr>
              <w:t>3.512</w:t>
            </w:r>
          </w:p>
        </w:tc>
        <w:tc>
          <w:tcPr>
            <w:tcW w:w="1276" w:type="dxa"/>
            <w:vAlign w:val="center"/>
          </w:tcPr>
          <w:p w14:paraId="75D35EC1" w14:textId="77777777" w:rsidR="00553298" w:rsidRPr="00553298" w:rsidRDefault="00553298" w:rsidP="00553298">
            <w:pPr>
              <w:jc w:val="center"/>
            </w:pPr>
            <w:r w:rsidRPr="00553298">
              <w:rPr>
                <w:color w:val="000000"/>
              </w:rPr>
              <w:t>3.305</w:t>
            </w:r>
          </w:p>
        </w:tc>
        <w:tc>
          <w:tcPr>
            <w:tcW w:w="1275" w:type="dxa"/>
            <w:vAlign w:val="center"/>
          </w:tcPr>
          <w:p w14:paraId="48E70F9E" w14:textId="77777777" w:rsidR="00553298" w:rsidRPr="00553298" w:rsidRDefault="00553298" w:rsidP="00553298">
            <w:pPr>
              <w:jc w:val="center"/>
            </w:pPr>
            <w:r w:rsidRPr="00553298">
              <w:rPr>
                <w:color w:val="000000"/>
              </w:rPr>
              <w:t>920.859</w:t>
            </w:r>
          </w:p>
        </w:tc>
        <w:tc>
          <w:tcPr>
            <w:tcW w:w="1276" w:type="dxa"/>
            <w:vAlign w:val="center"/>
          </w:tcPr>
          <w:p w14:paraId="634F03D4" w14:textId="77777777" w:rsidR="00553298" w:rsidRPr="00553298" w:rsidRDefault="00553298" w:rsidP="00553298">
            <w:pPr>
              <w:jc w:val="center"/>
            </w:pPr>
            <w:r w:rsidRPr="00553298">
              <w:rPr>
                <w:color w:val="000000"/>
              </w:rPr>
              <w:t>370.222</w:t>
            </w:r>
          </w:p>
        </w:tc>
        <w:tc>
          <w:tcPr>
            <w:tcW w:w="1418" w:type="dxa"/>
            <w:vAlign w:val="center"/>
          </w:tcPr>
          <w:p w14:paraId="6952B747" w14:textId="77777777" w:rsidR="00553298" w:rsidRPr="00553298" w:rsidRDefault="00553298" w:rsidP="00553298">
            <w:pPr>
              <w:jc w:val="center"/>
            </w:pPr>
            <w:r w:rsidRPr="00553298">
              <w:rPr>
                <w:color w:val="000000"/>
              </w:rPr>
              <w:t>1325.511</w:t>
            </w:r>
          </w:p>
        </w:tc>
      </w:tr>
      <w:tr w:rsidR="00553298" w14:paraId="26C23F18" w14:textId="77777777" w:rsidTr="006C39DF">
        <w:tc>
          <w:tcPr>
            <w:tcW w:w="709" w:type="dxa"/>
            <w:vMerge/>
            <w:vAlign w:val="center"/>
          </w:tcPr>
          <w:p w14:paraId="3CA6E0BF" w14:textId="77777777" w:rsidR="00553298" w:rsidRDefault="00553298" w:rsidP="00553298">
            <w:pPr>
              <w:jc w:val="center"/>
            </w:pPr>
          </w:p>
        </w:tc>
        <w:tc>
          <w:tcPr>
            <w:tcW w:w="1134" w:type="dxa"/>
            <w:vMerge/>
            <w:vAlign w:val="center"/>
          </w:tcPr>
          <w:p w14:paraId="6908D4BA" w14:textId="77777777" w:rsidR="00553298" w:rsidRDefault="00553298" w:rsidP="00553298"/>
        </w:tc>
        <w:tc>
          <w:tcPr>
            <w:tcW w:w="709" w:type="dxa"/>
          </w:tcPr>
          <w:p w14:paraId="12D5DF81" w14:textId="77777777" w:rsidR="00553298" w:rsidRDefault="00553298" w:rsidP="00553298">
            <w:pPr>
              <w:jc w:val="center"/>
            </w:pPr>
            <w:r>
              <w:t>S.E.</w:t>
            </w:r>
          </w:p>
        </w:tc>
        <w:tc>
          <w:tcPr>
            <w:tcW w:w="992" w:type="dxa"/>
            <w:vAlign w:val="center"/>
          </w:tcPr>
          <w:p w14:paraId="31EC1BF9" w14:textId="77777777" w:rsidR="00553298" w:rsidRPr="00553298" w:rsidRDefault="00553298" w:rsidP="00553298">
            <w:pPr>
              <w:jc w:val="center"/>
            </w:pPr>
            <w:r w:rsidRPr="00553298">
              <w:rPr>
                <w:color w:val="000000"/>
              </w:rPr>
              <w:t>0.010</w:t>
            </w:r>
          </w:p>
        </w:tc>
        <w:tc>
          <w:tcPr>
            <w:tcW w:w="1276" w:type="dxa"/>
            <w:vAlign w:val="center"/>
          </w:tcPr>
          <w:p w14:paraId="49F9FD91" w14:textId="77777777" w:rsidR="00553298" w:rsidRPr="00553298" w:rsidRDefault="00553298" w:rsidP="00553298">
            <w:pPr>
              <w:jc w:val="center"/>
            </w:pPr>
            <w:r w:rsidRPr="00553298">
              <w:rPr>
                <w:color w:val="000000"/>
              </w:rPr>
              <w:t>0.792</w:t>
            </w:r>
          </w:p>
        </w:tc>
        <w:tc>
          <w:tcPr>
            <w:tcW w:w="1276" w:type="dxa"/>
            <w:vAlign w:val="center"/>
          </w:tcPr>
          <w:p w14:paraId="168182EA" w14:textId="77777777" w:rsidR="00553298" w:rsidRPr="00553298" w:rsidRDefault="00553298" w:rsidP="00553298">
            <w:pPr>
              <w:jc w:val="center"/>
            </w:pPr>
            <w:r w:rsidRPr="00553298">
              <w:rPr>
                <w:color w:val="000000"/>
              </w:rPr>
              <w:t>0.261</w:t>
            </w:r>
          </w:p>
        </w:tc>
        <w:tc>
          <w:tcPr>
            <w:tcW w:w="1275" w:type="dxa"/>
            <w:vAlign w:val="center"/>
          </w:tcPr>
          <w:p w14:paraId="0187F951" w14:textId="77777777" w:rsidR="00553298" w:rsidRPr="00553298" w:rsidRDefault="00553298" w:rsidP="00553298">
            <w:pPr>
              <w:jc w:val="center"/>
            </w:pPr>
            <w:r w:rsidRPr="00553298">
              <w:rPr>
                <w:color w:val="000000"/>
              </w:rPr>
              <w:t>0.128</w:t>
            </w:r>
          </w:p>
        </w:tc>
        <w:tc>
          <w:tcPr>
            <w:tcW w:w="1276" w:type="dxa"/>
            <w:vAlign w:val="center"/>
          </w:tcPr>
          <w:p w14:paraId="587455A4" w14:textId="77777777" w:rsidR="00553298" w:rsidRPr="00553298" w:rsidRDefault="00553298" w:rsidP="00553298">
            <w:pPr>
              <w:jc w:val="center"/>
            </w:pPr>
            <w:r w:rsidRPr="00553298">
              <w:rPr>
                <w:color w:val="000000"/>
              </w:rPr>
              <w:t>0.063</w:t>
            </w:r>
          </w:p>
        </w:tc>
        <w:tc>
          <w:tcPr>
            <w:tcW w:w="1276" w:type="dxa"/>
            <w:vAlign w:val="center"/>
          </w:tcPr>
          <w:p w14:paraId="02065DC8" w14:textId="77777777" w:rsidR="00553298" w:rsidRPr="00553298" w:rsidRDefault="00553298" w:rsidP="00553298">
            <w:pPr>
              <w:jc w:val="center"/>
            </w:pPr>
            <w:r w:rsidRPr="00553298">
              <w:rPr>
                <w:color w:val="000000"/>
              </w:rPr>
              <w:t>0.036</w:t>
            </w:r>
          </w:p>
        </w:tc>
        <w:tc>
          <w:tcPr>
            <w:tcW w:w="1275" w:type="dxa"/>
            <w:vAlign w:val="center"/>
          </w:tcPr>
          <w:p w14:paraId="4948817F" w14:textId="77777777" w:rsidR="00553298" w:rsidRPr="00553298" w:rsidRDefault="00553298" w:rsidP="00553298">
            <w:pPr>
              <w:jc w:val="center"/>
            </w:pPr>
            <w:r w:rsidRPr="00553298">
              <w:rPr>
                <w:color w:val="000000"/>
              </w:rPr>
              <w:t>31.635</w:t>
            </w:r>
          </w:p>
        </w:tc>
        <w:tc>
          <w:tcPr>
            <w:tcW w:w="1276" w:type="dxa"/>
            <w:vAlign w:val="center"/>
          </w:tcPr>
          <w:p w14:paraId="7D9CB5AF" w14:textId="77777777" w:rsidR="00553298" w:rsidRPr="00553298" w:rsidRDefault="00553298" w:rsidP="00553298">
            <w:pPr>
              <w:jc w:val="center"/>
            </w:pPr>
            <w:r w:rsidRPr="00553298">
              <w:rPr>
                <w:color w:val="000000"/>
              </w:rPr>
              <w:t>11.189</w:t>
            </w:r>
          </w:p>
        </w:tc>
        <w:tc>
          <w:tcPr>
            <w:tcW w:w="1418" w:type="dxa"/>
            <w:vAlign w:val="center"/>
          </w:tcPr>
          <w:p w14:paraId="7FF2F587" w14:textId="77777777" w:rsidR="00553298" w:rsidRPr="00553298" w:rsidRDefault="00553298" w:rsidP="00553298">
            <w:pPr>
              <w:jc w:val="center"/>
            </w:pPr>
            <w:r w:rsidRPr="00553298">
              <w:rPr>
                <w:color w:val="000000"/>
              </w:rPr>
              <w:t>20.798</w:t>
            </w:r>
          </w:p>
        </w:tc>
      </w:tr>
      <w:tr w:rsidR="00553298" w14:paraId="386606D8" w14:textId="77777777" w:rsidTr="006C39DF">
        <w:tc>
          <w:tcPr>
            <w:tcW w:w="709" w:type="dxa"/>
            <w:vMerge/>
            <w:vAlign w:val="center"/>
          </w:tcPr>
          <w:p w14:paraId="04FB49B9" w14:textId="77777777" w:rsidR="00553298" w:rsidRDefault="00553298" w:rsidP="00553298">
            <w:pPr>
              <w:jc w:val="center"/>
            </w:pPr>
          </w:p>
        </w:tc>
        <w:tc>
          <w:tcPr>
            <w:tcW w:w="1134" w:type="dxa"/>
            <w:vMerge/>
            <w:vAlign w:val="center"/>
          </w:tcPr>
          <w:p w14:paraId="3747F50E" w14:textId="77777777" w:rsidR="00553298" w:rsidRDefault="00553298" w:rsidP="00553298"/>
        </w:tc>
        <w:tc>
          <w:tcPr>
            <w:tcW w:w="709" w:type="dxa"/>
          </w:tcPr>
          <w:p w14:paraId="5E90F26D" w14:textId="77777777" w:rsidR="00553298" w:rsidRDefault="00553298" w:rsidP="00553298">
            <w:pPr>
              <w:jc w:val="center"/>
            </w:pPr>
            <w:r>
              <w:t>n</w:t>
            </w:r>
          </w:p>
        </w:tc>
        <w:tc>
          <w:tcPr>
            <w:tcW w:w="992" w:type="dxa"/>
            <w:vAlign w:val="center"/>
          </w:tcPr>
          <w:p w14:paraId="79B11F5A" w14:textId="74AA9405" w:rsidR="00553298" w:rsidRPr="00553298" w:rsidRDefault="00553298" w:rsidP="00553298">
            <w:pPr>
              <w:jc w:val="center"/>
            </w:pPr>
            <w:r w:rsidRPr="00553298">
              <w:rPr>
                <w:color w:val="000000"/>
              </w:rPr>
              <w:t>106</w:t>
            </w:r>
          </w:p>
        </w:tc>
        <w:tc>
          <w:tcPr>
            <w:tcW w:w="1276" w:type="dxa"/>
            <w:vAlign w:val="center"/>
          </w:tcPr>
          <w:p w14:paraId="1B0CC525" w14:textId="4EFD81D8" w:rsidR="00553298" w:rsidRPr="00553298" w:rsidRDefault="00553298" w:rsidP="00553298">
            <w:pPr>
              <w:jc w:val="center"/>
            </w:pPr>
            <w:r w:rsidRPr="00553298">
              <w:rPr>
                <w:color w:val="000000"/>
              </w:rPr>
              <w:t>45</w:t>
            </w:r>
          </w:p>
        </w:tc>
        <w:tc>
          <w:tcPr>
            <w:tcW w:w="1276" w:type="dxa"/>
            <w:vAlign w:val="center"/>
          </w:tcPr>
          <w:p w14:paraId="53F3E33F" w14:textId="6E6B2963" w:rsidR="00553298" w:rsidRPr="00553298" w:rsidRDefault="00553298" w:rsidP="00553298">
            <w:pPr>
              <w:jc w:val="center"/>
            </w:pPr>
            <w:r w:rsidRPr="00553298">
              <w:rPr>
                <w:color w:val="000000"/>
              </w:rPr>
              <w:t>88</w:t>
            </w:r>
          </w:p>
        </w:tc>
        <w:tc>
          <w:tcPr>
            <w:tcW w:w="1275" w:type="dxa"/>
            <w:vAlign w:val="center"/>
          </w:tcPr>
          <w:p w14:paraId="4E61DAAD" w14:textId="201FA6B7" w:rsidR="00553298" w:rsidRPr="00553298" w:rsidRDefault="00553298" w:rsidP="00553298">
            <w:pPr>
              <w:jc w:val="center"/>
            </w:pPr>
            <w:r w:rsidRPr="00553298">
              <w:rPr>
                <w:color w:val="000000"/>
              </w:rPr>
              <w:t>106</w:t>
            </w:r>
          </w:p>
        </w:tc>
        <w:tc>
          <w:tcPr>
            <w:tcW w:w="1276" w:type="dxa"/>
            <w:vAlign w:val="center"/>
          </w:tcPr>
          <w:p w14:paraId="1B0F032E" w14:textId="794B75BF" w:rsidR="00553298" w:rsidRPr="00553298" w:rsidRDefault="00553298" w:rsidP="00553298">
            <w:pPr>
              <w:jc w:val="center"/>
            </w:pPr>
            <w:r w:rsidRPr="00553298">
              <w:rPr>
                <w:color w:val="000000"/>
              </w:rPr>
              <w:t>45</w:t>
            </w:r>
          </w:p>
        </w:tc>
        <w:tc>
          <w:tcPr>
            <w:tcW w:w="1276" w:type="dxa"/>
            <w:vAlign w:val="center"/>
          </w:tcPr>
          <w:p w14:paraId="29F9B781" w14:textId="5EF11439" w:rsidR="00553298" w:rsidRPr="00553298" w:rsidRDefault="00553298" w:rsidP="00553298">
            <w:pPr>
              <w:jc w:val="center"/>
            </w:pPr>
            <w:r w:rsidRPr="00553298">
              <w:rPr>
                <w:color w:val="000000"/>
              </w:rPr>
              <w:t>88</w:t>
            </w:r>
          </w:p>
        </w:tc>
        <w:tc>
          <w:tcPr>
            <w:tcW w:w="1275" w:type="dxa"/>
            <w:vAlign w:val="center"/>
          </w:tcPr>
          <w:p w14:paraId="6C01A7C0" w14:textId="61A1C804" w:rsidR="00553298" w:rsidRPr="00553298" w:rsidRDefault="00553298" w:rsidP="00553298">
            <w:pPr>
              <w:jc w:val="center"/>
            </w:pPr>
            <w:r w:rsidRPr="00553298">
              <w:rPr>
                <w:color w:val="000000"/>
              </w:rPr>
              <w:t>106</w:t>
            </w:r>
          </w:p>
        </w:tc>
        <w:tc>
          <w:tcPr>
            <w:tcW w:w="1276" w:type="dxa"/>
            <w:vAlign w:val="center"/>
          </w:tcPr>
          <w:p w14:paraId="168D736E" w14:textId="16831E38" w:rsidR="00553298" w:rsidRPr="00553298" w:rsidRDefault="00553298" w:rsidP="00553298">
            <w:pPr>
              <w:jc w:val="center"/>
            </w:pPr>
            <w:r w:rsidRPr="00553298">
              <w:rPr>
                <w:color w:val="000000"/>
              </w:rPr>
              <w:t>45</w:t>
            </w:r>
          </w:p>
        </w:tc>
        <w:tc>
          <w:tcPr>
            <w:tcW w:w="1418" w:type="dxa"/>
            <w:vAlign w:val="center"/>
          </w:tcPr>
          <w:p w14:paraId="4B91EE0B" w14:textId="3F2AF8E0" w:rsidR="00553298" w:rsidRPr="00553298" w:rsidRDefault="00553298" w:rsidP="00553298">
            <w:pPr>
              <w:jc w:val="center"/>
            </w:pPr>
            <w:r w:rsidRPr="00553298">
              <w:rPr>
                <w:color w:val="000000"/>
              </w:rPr>
              <w:t>88</w:t>
            </w:r>
          </w:p>
        </w:tc>
      </w:tr>
      <w:tr w:rsidR="00553298" w14:paraId="50A67483" w14:textId="77777777" w:rsidTr="006C39DF">
        <w:tc>
          <w:tcPr>
            <w:tcW w:w="709" w:type="dxa"/>
            <w:vMerge/>
            <w:vAlign w:val="center"/>
          </w:tcPr>
          <w:p w14:paraId="3D21670F" w14:textId="77777777" w:rsidR="00553298" w:rsidRDefault="00553298" w:rsidP="00553298">
            <w:pPr>
              <w:jc w:val="center"/>
            </w:pPr>
          </w:p>
        </w:tc>
        <w:tc>
          <w:tcPr>
            <w:tcW w:w="1134" w:type="dxa"/>
            <w:vMerge w:val="restart"/>
            <w:vAlign w:val="center"/>
          </w:tcPr>
          <w:p w14:paraId="457B7514" w14:textId="77777777" w:rsidR="00553298" w:rsidRDefault="00553298" w:rsidP="00553298">
            <w:r>
              <w:t>Medium</w:t>
            </w:r>
          </w:p>
        </w:tc>
        <w:tc>
          <w:tcPr>
            <w:tcW w:w="709" w:type="dxa"/>
          </w:tcPr>
          <w:p w14:paraId="2C4756CF" w14:textId="77777777" w:rsidR="00553298" w:rsidRDefault="0058631F"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47DA152C" w14:textId="77777777" w:rsidR="00553298" w:rsidRPr="00553298" w:rsidRDefault="00553298" w:rsidP="00553298">
            <w:pPr>
              <w:jc w:val="center"/>
            </w:pPr>
            <w:r w:rsidRPr="00553298">
              <w:rPr>
                <w:color w:val="000000"/>
              </w:rPr>
              <w:t>14.684</w:t>
            </w:r>
          </w:p>
        </w:tc>
        <w:tc>
          <w:tcPr>
            <w:tcW w:w="1276" w:type="dxa"/>
            <w:vAlign w:val="center"/>
          </w:tcPr>
          <w:p w14:paraId="146B07E3" w14:textId="77777777" w:rsidR="00553298" w:rsidRPr="00553298" w:rsidRDefault="00553298" w:rsidP="00553298">
            <w:pPr>
              <w:jc w:val="center"/>
            </w:pPr>
            <w:r w:rsidRPr="00553298">
              <w:rPr>
                <w:color w:val="000000"/>
              </w:rPr>
              <w:t>1.766</w:t>
            </w:r>
          </w:p>
        </w:tc>
        <w:tc>
          <w:tcPr>
            <w:tcW w:w="1276" w:type="dxa"/>
            <w:vAlign w:val="center"/>
          </w:tcPr>
          <w:p w14:paraId="691A4D34" w14:textId="77777777" w:rsidR="00553298" w:rsidRPr="00553298" w:rsidRDefault="00553298" w:rsidP="00553298">
            <w:pPr>
              <w:jc w:val="center"/>
            </w:pPr>
            <w:r w:rsidRPr="00553298">
              <w:rPr>
                <w:color w:val="000000"/>
              </w:rPr>
              <w:t>1.061</w:t>
            </w:r>
          </w:p>
        </w:tc>
        <w:tc>
          <w:tcPr>
            <w:tcW w:w="1275" w:type="dxa"/>
            <w:vAlign w:val="center"/>
          </w:tcPr>
          <w:p w14:paraId="3110B782" w14:textId="77777777" w:rsidR="00553298" w:rsidRPr="00553298" w:rsidRDefault="00553298" w:rsidP="00553298">
            <w:pPr>
              <w:jc w:val="center"/>
            </w:pPr>
            <w:r w:rsidRPr="00553298">
              <w:rPr>
                <w:color w:val="000000"/>
              </w:rPr>
              <w:t>4.934</w:t>
            </w:r>
          </w:p>
        </w:tc>
        <w:tc>
          <w:tcPr>
            <w:tcW w:w="1276" w:type="dxa"/>
            <w:vAlign w:val="center"/>
          </w:tcPr>
          <w:p w14:paraId="695CB41D" w14:textId="77777777" w:rsidR="00553298" w:rsidRPr="00553298" w:rsidRDefault="00553298" w:rsidP="00553298">
            <w:pPr>
              <w:jc w:val="center"/>
            </w:pPr>
            <w:r w:rsidRPr="00553298">
              <w:rPr>
                <w:color w:val="000000"/>
              </w:rPr>
              <w:t>3.604</w:t>
            </w:r>
          </w:p>
        </w:tc>
        <w:tc>
          <w:tcPr>
            <w:tcW w:w="1276" w:type="dxa"/>
            <w:vAlign w:val="center"/>
          </w:tcPr>
          <w:p w14:paraId="2476BE17" w14:textId="77777777" w:rsidR="00553298" w:rsidRPr="00553298" w:rsidRDefault="00553298" w:rsidP="00553298">
            <w:pPr>
              <w:jc w:val="center"/>
            </w:pPr>
            <w:r w:rsidRPr="00553298">
              <w:rPr>
                <w:color w:val="000000"/>
              </w:rPr>
              <w:t>3.454</w:t>
            </w:r>
          </w:p>
        </w:tc>
        <w:tc>
          <w:tcPr>
            <w:tcW w:w="1275" w:type="dxa"/>
            <w:vAlign w:val="center"/>
          </w:tcPr>
          <w:p w14:paraId="7A672E00" w14:textId="77777777" w:rsidR="00553298" w:rsidRPr="00553298" w:rsidRDefault="00553298" w:rsidP="00553298">
            <w:pPr>
              <w:jc w:val="center"/>
            </w:pPr>
            <w:r w:rsidRPr="00553298">
              <w:rPr>
                <w:color w:val="000000"/>
              </w:rPr>
              <w:t>1729.017</w:t>
            </w:r>
          </w:p>
        </w:tc>
        <w:tc>
          <w:tcPr>
            <w:tcW w:w="1276" w:type="dxa"/>
            <w:vAlign w:val="center"/>
          </w:tcPr>
          <w:p w14:paraId="635CB84C" w14:textId="77777777" w:rsidR="00553298" w:rsidRPr="00553298" w:rsidRDefault="00553298" w:rsidP="00553298">
            <w:pPr>
              <w:jc w:val="center"/>
            </w:pPr>
            <w:r w:rsidRPr="00553298">
              <w:rPr>
                <w:color w:val="000000"/>
              </w:rPr>
              <w:t>486.611</w:t>
            </w:r>
          </w:p>
        </w:tc>
        <w:tc>
          <w:tcPr>
            <w:tcW w:w="1418" w:type="dxa"/>
            <w:vAlign w:val="center"/>
          </w:tcPr>
          <w:p w14:paraId="77173703" w14:textId="77777777" w:rsidR="00553298" w:rsidRPr="00553298" w:rsidRDefault="00553298" w:rsidP="00553298">
            <w:pPr>
              <w:jc w:val="center"/>
            </w:pPr>
            <w:r w:rsidRPr="00553298">
              <w:rPr>
                <w:color w:val="000000"/>
              </w:rPr>
              <w:t>2747.204</w:t>
            </w:r>
          </w:p>
        </w:tc>
      </w:tr>
      <w:tr w:rsidR="00553298" w14:paraId="68B7BAE6" w14:textId="77777777" w:rsidTr="006C39DF">
        <w:tc>
          <w:tcPr>
            <w:tcW w:w="709" w:type="dxa"/>
            <w:vMerge/>
            <w:vAlign w:val="center"/>
          </w:tcPr>
          <w:p w14:paraId="1CD09A56" w14:textId="77777777" w:rsidR="00553298" w:rsidRDefault="00553298" w:rsidP="00553298">
            <w:pPr>
              <w:jc w:val="center"/>
            </w:pPr>
          </w:p>
        </w:tc>
        <w:tc>
          <w:tcPr>
            <w:tcW w:w="1134" w:type="dxa"/>
            <w:vMerge/>
            <w:vAlign w:val="center"/>
          </w:tcPr>
          <w:p w14:paraId="09BD996E" w14:textId="77777777" w:rsidR="00553298" w:rsidRDefault="00553298" w:rsidP="00553298"/>
        </w:tc>
        <w:tc>
          <w:tcPr>
            <w:tcW w:w="709" w:type="dxa"/>
          </w:tcPr>
          <w:p w14:paraId="49B3CFAD" w14:textId="77777777" w:rsidR="00553298" w:rsidRDefault="00553298" w:rsidP="00553298">
            <w:pPr>
              <w:jc w:val="center"/>
            </w:pPr>
            <w:r>
              <w:t>S.E.</w:t>
            </w:r>
          </w:p>
        </w:tc>
        <w:tc>
          <w:tcPr>
            <w:tcW w:w="992" w:type="dxa"/>
            <w:vAlign w:val="center"/>
          </w:tcPr>
          <w:p w14:paraId="1232FAF7" w14:textId="77777777" w:rsidR="00553298" w:rsidRPr="00553298" w:rsidRDefault="00553298" w:rsidP="00553298">
            <w:pPr>
              <w:jc w:val="center"/>
            </w:pPr>
            <w:r w:rsidRPr="00553298">
              <w:rPr>
                <w:color w:val="000000"/>
              </w:rPr>
              <w:t>0.254</w:t>
            </w:r>
          </w:p>
        </w:tc>
        <w:tc>
          <w:tcPr>
            <w:tcW w:w="1276" w:type="dxa"/>
            <w:vAlign w:val="center"/>
          </w:tcPr>
          <w:p w14:paraId="48D28469" w14:textId="77777777" w:rsidR="00553298" w:rsidRPr="00553298" w:rsidRDefault="00553298" w:rsidP="00553298">
            <w:pPr>
              <w:jc w:val="center"/>
            </w:pPr>
            <w:r w:rsidRPr="00553298">
              <w:rPr>
                <w:color w:val="000000"/>
              </w:rPr>
              <w:t>0.391</w:t>
            </w:r>
          </w:p>
        </w:tc>
        <w:tc>
          <w:tcPr>
            <w:tcW w:w="1276" w:type="dxa"/>
            <w:vAlign w:val="center"/>
          </w:tcPr>
          <w:p w14:paraId="4F2E9034" w14:textId="77777777" w:rsidR="00553298" w:rsidRPr="00553298" w:rsidRDefault="00553298" w:rsidP="00553298">
            <w:pPr>
              <w:jc w:val="center"/>
            </w:pPr>
            <w:r w:rsidRPr="00553298">
              <w:rPr>
                <w:color w:val="000000"/>
              </w:rPr>
              <w:t>0.220</w:t>
            </w:r>
          </w:p>
        </w:tc>
        <w:tc>
          <w:tcPr>
            <w:tcW w:w="1275" w:type="dxa"/>
            <w:vAlign w:val="center"/>
          </w:tcPr>
          <w:p w14:paraId="485EEF7C" w14:textId="77777777" w:rsidR="00553298" w:rsidRPr="00553298" w:rsidRDefault="00553298" w:rsidP="00553298">
            <w:pPr>
              <w:jc w:val="center"/>
            </w:pPr>
            <w:r w:rsidRPr="00553298">
              <w:rPr>
                <w:color w:val="000000"/>
              </w:rPr>
              <w:t>0.041</w:t>
            </w:r>
          </w:p>
        </w:tc>
        <w:tc>
          <w:tcPr>
            <w:tcW w:w="1276" w:type="dxa"/>
            <w:vAlign w:val="center"/>
          </w:tcPr>
          <w:p w14:paraId="7D1644A8" w14:textId="77777777" w:rsidR="00553298" w:rsidRPr="00553298" w:rsidRDefault="00553298" w:rsidP="00553298">
            <w:pPr>
              <w:jc w:val="center"/>
            </w:pPr>
            <w:r w:rsidRPr="00553298">
              <w:rPr>
                <w:color w:val="000000"/>
              </w:rPr>
              <w:t>0.216</w:t>
            </w:r>
          </w:p>
        </w:tc>
        <w:tc>
          <w:tcPr>
            <w:tcW w:w="1276" w:type="dxa"/>
            <w:vAlign w:val="center"/>
          </w:tcPr>
          <w:p w14:paraId="5A54CE5A" w14:textId="77777777" w:rsidR="00553298" w:rsidRPr="00553298" w:rsidRDefault="00553298" w:rsidP="00553298">
            <w:pPr>
              <w:jc w:val="center"/>
            </w:pPr>
            <w:r w:rsidRPr="00553298">
              <w:rPr>
                <w:color w:val="000000"/>
              </w:rPr>
              <w:t>0.039</w:t>
            </w:r>
          </w:p>
        </w:tc>
        <w:tc>
          <w:tcPr>
            <w:tcW w:w="1275" w:type="dxa"/>
            <w:vAlign w:val="center"/>
          </w:tcPr>
          <w:p w14:paraId="027D2D23" w14:textId="77777777" w:rsidR="00553298" w:rsidRPr="00553298" w:rsidRDefault="00553298" w:rsidP="00553298">
            <w:pPr>
              <w:jc w:val="center"/>
            </w:pPr>
            <w:r w:rsidRPr="00553298">
              <w:rPr>
                <w:color w:val="000000"/>
              </w:rPr>
              <w:t>49.967</w:t>
            </w:r>
          </w:p>
        </w:tc>
        <w:tc>
          <w:tcPr>
            <w:tcW w:w="1276" w:type="dxa"/>
            <w:vAlign w:val="center"/>
          </w:tcPr>
          <w:p w14:paraId="17395469" w14:textId="77777777" w:rsidR="00553298" w:rsidRPr="00553298" w:rsidRDefault="00553298" w:rsidP="00553298">
            <w:pPr>
              <w:jc w:val="center"/>
            </w:pPr>
            <w:r w:rsidRPr="00553298">
              <w:rPr>
                <w:color w:val="000000"/>
              </w:rPr>
              <w:t>15.116</w:t>
            </w:r>
          </w:p>
        </w:tc>
        <w:tc>
          <w:tcPr>
            <w:tcW w:w="1418" w:type="dxa"/>
            <w:vAlign w:val="center"/>
          </w:tcPr>
          <w:p w14:paraId="0D67F892" w14:textId="77777777" w:rsidR="00553298" w:rsidRPr="00553298" w:rsidRDefault="00553298" w:rsidP="00553298">
            <w:pPr>
              <w:jc w:val="center"/>
            </w:pPr>
            <w:r w:rsidRPr="00553298">
              <w:rPr>
                <w:color w:val="000000"/>
              </w:rPr>
              <w:t>100.847</w:t>
            </w:r>
          </w:p>
        </w:tc>
      </w:tr>
      <w:tr w:rsidR="00553298" w14:paraId="52F4A1D4" w14:textId="77777777" w:rsidTr="006C39DF">
        <w:tc>
          <w:tcPr>
            <w:tcW w:w="709" w:type="dxa"/>
            <w:vMerge/>
            <w:vAlign w:val="center"/>
          </w:tcPr>
          <w:p w14:paraId="6B89FCCB" w14:textId="77777777" w:rsidR="00553298" w:rsidRDefault="00553298" w:rsidP="00553298">
            <w:pPr>
              <w:jc w:val="center"/>
            </w:pPr>
          </w:p>
        </w:tc>
        <w:tc>
          <w:tcPr>
            <w:tcW w:w="1134" w:type="dxa"/>
            <w:vMerge/>
            <w:vAlign w:val="center"/>
          </w:tcPr>
          <w:p w14:paraId="27B3DF86" w14:textId="77777777" w:rsidR="00553298" w:rsidRDefault="00553298" w:rsidP="00553298"/>
        </w:tc>
        <w:tc>
          <w:tcPr>
            <w:tcW w:w="709" w:type="dxa"/>
          </w:tcPr>
          <w:p w14:paraId="3A92E12F" w14:textId="77777777" w:rsidR="00553298" w:rsidRDefault="00553298" w:rsidP="00553298">
            <w:pPr>
              <w:jc w:val="center"/>
            </w:pPr>
            <w:r>
              <w:t>n</w:t>
            </w:r>
          </w:p>
        </w:tc>
        <w:tc>
          <w:tcPr>
            <w:tcW w:w="992" w:type="dxa"/>
            <w:vAlign w:val="center"/>
          </w:tcPr>
          <w:p w14:paraId="2FD5A92F" w14:textId="6E9A7B7E" w:rsidR="00553298" w:rsidRPr="00553298" w:rsidRDefault="00553298" w:rsidP="00553298">
            <w:pPr>
              <w:jc w:val="center"/>
            </w:pPr>
            <w:r w:rsidRPr="00553298">
              <w:rPr>
                <w:color w:val="000000"/>
              </w:rPr>
              <w:t>59</w:t>
            </w:r>
          </w:p>
        </w:tc>
        <w:tc>
          <w:tcPr>
            <w:tcW w:w="1276" w:type="dxa"/>
            <w:vAlign w:val="center"/>
          </w:tcPr>
          <w:p w14:paraId="32C83323" w14:textId="378093F9" w:rsidR="00553298" w:rsidRPr="00553298" w:rsidRDefault="00553298" w:rsidP="00553298">
            <w:pPr>
              <w:jc w:val="center"/>
            </w:pPr>
            <w:r w:rsidRPr="00553298">
              <w:rPr>
                <w:color w:val="000000"/>
              </w:rPr>
              <w:t>36</w:t>
            </w:r>
          </w:p>
        </w:tc>
        <w:tc>
          <w:tcPr>
            <w:tcW w:w="1276" w:type="dxa"/>
            <w:vAlign w:val="center"/>
          </w:tcPr>
          <w:p w14:paraId="455E8EFF" w14:textId="5AB99365" w:rsidR="00553298" w:rsidRPr="00553298" w:rsidRDefault="00553298" w:rsidP="00553298">
            <w:pPr>
              <w:jc w:val="center"/>
            </w:pPr>
            <w:r w:rsidRPr="00553298">
              <w:rPr>
                <w:color w:val="000000"/>
              </w:rPr>
              <w:t>54</w:t>
            </w:r>
          </w:p>
        </w:tc>
        <w:tc>
          <w:tcPr>
            <w:tcW w:w="1275" w:type="dxa"/>
            <w:vAlign w:val="center"/>
          </w:tcPr>
          <w:p w14:paraId="57A098D6" w14:textId="1C585EAA" w:rsidR="00553298" w:rsidRPr="00553298" w:rsidRDefault="00553298" w:rsidP="00553298">
            <w:pPr>
              <w:jc w:val="center"/>
            </w:pPr>
            <w:r w:rsidRPr="00553298">
              <w:rPr>
                <w:color w:val="000000"/>
              </w:rPr>
              <w:t>59</w:t>
            </w:r>
          </w:p>
        </w:tc>
        <w:tc>
          <w:tcPr>
            <w:tcW w:w="1276" w:type="dxa"/>
            <w:vAlign w:val="center"/>
          </w:tcPr>
          <w:p w14:paraId="47143F88" w14:textId="0534527D" w:rsidR="00553298" w:rsidRPr="00553298" w:rsidRDefault="00553298" w:rsidP="00553298">
            <w:pPr>
              <w:jc w:val="center"/>
            </w:pPr>
            <w:r w:rsidRPr="00553298">
              <w:rPr>
                <w:color w:val="000000"/>
              </w:rPr>
              <w:t>36</w:t>
            </w:r>
          </w:p>
        </w:tc>
        <w:tc>
          <w:tcPr>
            <w:tcW w:w="1276" w:type="dxa"/>
            <w:vAlign w:val="center"/>
          </w:tcPr>
          <w:p w14:paraId="6ED60C8F" w14:textId="434D37C3" w:rsidR="00553298" w:rsidRPr="00553298" w:rsidRDefault="00553298" w:rsidP="00553298">
            <w:pPr>
              <w:jc w:val="center"/>
            </w:pPr>
            <w:r w:rsidRPr="00553298">
              <w:rPr>
                <w:color w:val="000000"/>
              </w:rPr>
              <w:t>54</w:t>
            </w:r>
          </w:p>
        </w:tc>
        <w:tc>
          <w:tcPr>
            <w:tcW w:w="1275" w:type="dxa"/>
            <w:vAlign w:val="center"/>
          </w:tcPr>
          <w:p w14:paraId="24ACC715" w14:textId="04611015" w:rsidR="00553298" w:rsidRPr="00553298" w:rsidRDefault="00553298" w:rsidP="00553298">
            <w:pPr>
              <w:jc w:val="center"/>
            </w:pPr>
            <w:r w:rsidRPr="00553298">
              <w:rPr>
                <w:color w:val="000000"/>
              </w:rPr>
              <w:t>59</w:t>
            </w:r>
          </w:p>
        </w:tc>
        <w:tc>
          <w:tcPr>
            <w:tcW w:w="1276" w:type="dxa"/>
            <w:vAlign w:val="center"/>
          </w:tcPr>
          <w:p w14:paraId="135E314C" w14:textId="1AB299BF" w:rsidR="00553298" w:rsidRPr="00553298" w:rsidRDefault="00553298" w:rsidP="00553298">
            <w:pPr>
              <w:jc w:val="center"/>
            </w:pPr>
            <w:r w:rsidRPr="00553298">
              <w:rPr>
                <w:color w:val="000000"/>
              </w:rPr>
              <w:t>36</w:t>
            </w:r>
          </w:p>
        </w:tc>
        <w:tc>
          <w:tcPr>
            <w:tcW w:w="1418" w:type="dxa"/>
            <w:vAlign w:val="center"/>
          </w:tcPr>
          <w:p w14:paraId="1F95DAB9" w14:textId="50C0FCFE" w:rsidR="00553298" w:rsidRPr="00553298" w:rsidRDefault="00553298" w:rsidP="00553298">
            <w:pPr>
              <w:jc w:val="center"/>
            </w:pPr>
            <w:r w:rsidRPr="00553298">
              <w:rPr>
                <w:color w:val="000000"/>
              </w:rPr>
              <w:t>54</w:t>
            </w:r>
          </w:p>
        </w:tc>
      </w:tr>
      <w:tr w:rsidR="00553298" w14:paraId="5BB04282" w14:textId="77777777" w:rsidTr="006C39DF">
        <w:tc>
          <w:tcPr>
            <w:tcW w:w="709" w:type="dxa"/>
            <w:vMerge/>
            <w:vAlign w:val="center"/>
          </w:tcPr>
          <w:p w14:paraId="0DF12BD1" w14:textId="77777777" w:rsidR="00553298" w:rsidRDefault="00553298" w:rsidP="00553298">
            <w:pPr>
              <w:jc w:val="center"/>
            </w:pPr>
          </w:p>
        </w:tc>
        <w:tc>
          <w:tcPr>
            <w:tcW w:w="1134" w:type="dxa"/>
            <w:vMerge w:val="restart"/>
            <w:vAlign w:val="center"/>
          </w:tcPr>
          <w:p w14:paraId="782AB6AE" w14:textId="77777777" w:rsidR="00553298" w:rsidRDefault="00553298" w:rsidP="00553298">
            <w:r>
              <w:t>High</w:t>
            </w:r>
          </w:p>
        </w:tc>
        <w:tc>
          <w:tcPr>
            <w:tcW w:w="709" w:type="dxa"/>
          </w:tcPr>
          <w:p w14:paraId="19AF3589" w14:textId="77777777" w:rsidR="00553298" w:rsidRDefault="0058631F"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71A59A37" w14:textId="77777777" w:rsidR="00553298" w:rsidRPr="00553298" w:rsidRDefault="00553298" w:rsidP="00553298">
            <w:pPr>
              <w:jc w:val="center"/>
            </w:pPr>
            <w:r w:rsidRPr="00553298">
              <w:rPr>
                <w:color w:val="000000"/>
              </w:rPr>
              <w:t>2.082</w:t>
            </w:r>
          </w:p>
        </w:tc>
        <w:tc>
          <w:tcPr>
            <w:tcW w:w="1276" w:type="dxa"/>
            <w:vAlign w:val="center"/>
          </w:tcPr>
          <w:p w14:paraId="791A1AD3" w14:textId="77777777" w:rsidR="00553298" w:rsidRPr="00553298" w:rsidRDefault="00553298" w:rsidP="00553298">
            <w:pPr>
              <w:jc w:val="center"/>
            </w:pPr>
            <w:r w:rsidRPr="00553298">
              <w:rPr>
                <w:color w:val="000000"/>
              </w:rPr>
              <w:t>0.404</w:t>
            </w:r>
          </w:p>
        </w:tc>
        <w:tc>
          <w:tcPr>
            <w:tcW w:w="1276" w:type="dxa"/>
            <w:vAlign w:val="center"/>
          </w:tcPr>
          <w:p w14:paraId="798411C0" w14:textId="77777777" w:rsidR="00553298" w:rsidRPr="00553298" w:rsidRDefault="00553298" w:rsidP="00553298">
            <w:pPr>
              <w:jc w:val="center"/>
            </w:pPr>
            <w:r w:rsidRPr="00553298">
              <w:rPr>
                <w:color w:val="000000"/>
              </w:rPr>
              <w:t>2.074</w:t>
            </w:r>
          </w:p>
        </w:tc>
        <w:tc>
          <w:tcPr>
            <w:tcW w:w="1275" w:type="dxa"/>
            <w:vAlign w:val="center"/>
          </w:tcPr>
          <w:p w14:paraId="5AA9F1C1" w14:textId="77777777" w:rsidR="00553298" w:rsidRPr="00553298" w:rsidRDefault="00553298" w:rsidP="00553298">
            <w:pPr>
              <w:jc w:val="center"/>
            </w:pPr>
            <w:r w:rsidRPr="00553298">
              <w:rPr>
                <w:color w:val="000000"/>
              </w:rPr>
              <w:t>3.146</w:t>
            </w:r>
          </w:p>
        </w:tc>
        <w:tc>
          <w:tcPr>
            <w:tcW w:w="1276" w:type="dxa"/>
            <w:vAlign w:val="center"/>
          </w:tcPr>
          <w:p w14:paraId="44AC4E75" w14:textId="77777777" w:rsidR="00553298" w:rsidRPr="00553298" w:rsidRDefault="00553298" w:rsidP="00553298">
            <w:pPr>
              <w:jc w:val="center"/>
            </w:pPr>
            <w:r w:rsidRPr="00553298">
              <w:rPr>
                <w:color w:val="000000"/>
              </w:rPr>
              <w:t>3.587</w:t>
            </w:r>
          </w:p>
        </w:tc>
        <w:tc>
          <w:tcPr>
            <w:tcW w:w="1276" w:type="dxa"/>
            <w:vAlign w:val="center"/>
          </w:tcPr>
          <w:p w14:paraId="214AB413" w14:textId="77777777" w:rsidR="00553298" w:rsidRPr="00553298" w:rsidRDefault="00553298" w:rsidP="00553298">
            <w:pPr>
              <w:jc w:val="center"/>
            </w:pPr>
            <w:r w:rsidRPr="00553298">
              <w:rPr>
                <w:color w:val="000000"/>
              </w:rPr>
              <w:t>3.432</w:t>
            </w:r>
          </w:p>
        </w:tc>
        <w:tc>
          <w:tcPr>
            <w:tcW w:w="1275" w:type="dxa"/>
            <w:vAlign w:val="center"/>
          </w:tcPr>
          <w:p w14:paraId="49EB0103" w14:textId="77777777" w:rsidR="00553298" w:rsidRPr="00553298" w:rsidRDefault="00553298" w:rsidP="00553298">
            <w:pPr>
              <w:jc w:val="center"/>
            </w:pPr>
            <w:r w:rsidRPr="00553298">
              <w:rPr>
                <w:color w:val="000000"/>
              </w:rPr>
              <w:t>2162.500</w:t>
            </w:r>
          </w:p>
        </w:tc>
        <w:tc>
          <w:tcPr>
            <w:tcW w:w="1276" w:type="dxa"/>
            <w:vAlign w:val="center"/>
          </w:tcPr>
          <w:p w14:paraId="5792AE33" w14:textId="77777777" w:rsidR="00553298" w:rsidRPr="00553298" w:rsidRDefault="00553298" w:rsidP="00553298">
            <w:pPr>
              <w:jc w:val="center"/>
            </w:pPr>
            <w:r w:rsidRPr="00553298">
              <w:rPr>
                <w:color w:val="000000"/>
              </w:rPr>
              <w:t>835.427</w:t>
            </w:r>
          </w:p>
        </w:tc>
        <w:tc>
          <w:tcPr>
            <w:tcW w:w="1418" w:type="dxa"/>
            <w:vAlign w:val="center"/>
          </w:tcPr>
          <w:p w14:paraId="3131B9C3" w14:textId="77777777" w:rsidR="00553298" w:rsidRPr="00553298" w:rsidRDefault="00553298" w:rsidP="00553298">
            <w:pPr>
              <w:jc w:val="center"/>
            </w:pPr>
            <w:r w:rsidRPr="00553298">
              <w:rPr>
                <w:color w:val="000000"/>
              </w:rPr>
              <w:t>2416.393</w:t>
            </w:r>
          </w:p>
        </w:tc>
      </w:tr>
      <w:tr w:rsidR="00553298" w14:paraId="4238C18B" w14:textId="77777777" w:rsidTr="006C39DF">
        <w:tc>
          <w:tcPr>
            <w:tcW w:w="709" w:type="dxa"/>
            <w:vMerge/>
            <w:vAlign w:val="center"/>
          </w:tcPr>
          <w:p w14:paraId="13F458CF" w14:textId="77777777" w:rsidR="00553298" w:rsidRDefault="00553298" w:rsidP="00553298">
            <w:pPr>
              <w:jc w:val="center"/>
            </w:pPr>
          </w:p>
        </w:tc>
        <w:tc>
          <w:tcPr>
            <w:tcW w:w="1134" w:type="dxa"/>
            <w:vMerge/>
            <w:vAlign w:val="center"/>
          </w:tcPr>
          <w:p w14:paraId="1FFFC00A" w14:textId="77777777" w:rsidR="00553298" w:rsidRDefault="00553298" w:rsidP="00553298">
            <w:pPr>
              <w:jc w:val="center"/>
            </w:pPr>
          </w:p>
        </w:tc>
        <w:tc>
          <w:tcPr>
            <w:tcW w:w="709" w:type="dxa"/>
          </w:tcPr>
          <w:p w14:paraId="3176F402" w14:textId="77777777" w:rsidR="00553298" w:rsidRDefault="00553298" w:rsidP="00553298">
            <w:pPr>
              <w:jc w:val="center"/>
            </w:pPr>
            <w:r>
              <w:t>S.E.</w:t>
            </w:r>
          </w:p>
        </w:tc>
        <w:tc>
          <w:tcPr>
            <w:tcW w:w="992" w:type="dxa"/>
            <w:vAlign w:val="center"/>
          </w:tcPr>
          <w:p w14:paraId="3B7BC94B" w14:textId="77777777" w:rsidR="00553298" w:rsidRPr="00553298" w:rsidRDefault="00553298" w:rsidP="00553298">
            <w:pPr>
              <w:jc w:val="center"/>
            </w:pPr>
            <w:r w:rsidRPr="00553298">
              <w:rPr>
                <w:color w:val="000000"/>
              </w:rPr>
              <w:t>0.060</w:t>
            </w:r>
          </w:p>
        </w:tc>
        <w:tc>
          <w:tcPr>
            <w:tcW w:w="1276" w:type="dxa"/>
            <w:vAlign w:val="center"/>
          </w:tcPr>
          <w:p w14:paraId="16E6108D" w14:textId="77777777" w:rsidR="00553298" w:rsidRPr="00553298" w:rsidRDefault="00553298" w:rsidP="00553298">
            <w:pPr>
              <w:jc w:val="center"/>
            </w:pPr>
            <w:r w:rsidRPr="00553298">
              <w:rPr>
                <w:color w:val="000000"/>
              </w:rPr>
              <w:t>0.103</w:t>
            </w:r>
          </w:p>
        </w:tc>
        <w:tc>
          <w:tcPr>
            <w:tcW w:w="1276" w:type="dxa"/>
            <w:vAlign w:val="center"/>
          </w:tcPr>
          <w:p w14:paraId="13159D95" w14:textId="77777777" w:rsidR="00553298" w:rsidRPr="00553298" w:rsidRDefault="00553298" w:rsidP="00553298">
            <w:pPr>
              <w:jc w:val="center"/>
            </w:pPr>
            <w:r w:rsidRPr="00553298">
              <w:rPr>
                <w:color w:val="000000"/>
              </w:rPr>
              <w:t>0.306</w:t>
            </w:r>
          </w:p>
        </w:tc>
        <w:tc>
          <w:tcPr>
            <w:tcW w:w="1275" w:type="dxa"/>
            <w:vAlign w:val="center"/>
          </w:tcPr>
          <w:p w14:paraId="3F4B24FC" w14:textId="77777777" w:rsidR="00553298" w:rsidRPr="00553298" w:rsidRDefault="00553298" w:rsidP="00553298">
            <w:pPr>
              <w:jc w:val="center"/>
            </w:pPr>
            <w:r w:rsidRPr="00553298">
              <w:rPr>
                <w:color w:val="000000"/>
              </w:rPr>
              <w:t>0.002</w:t>
            </w:r>
          </w:p>
        </w:tc>
        <w:tc>
          <w:tcPr>
            <w:tcW w:w="1276" w:type="dxa"/>
            <w:vAlign w:val="center"/>
          </w:tcPr>
          <w:p w14:paraId="40D6B8CE" w14:textId="77777777" w:rsidR="00553298" w:rsidRPr="00553298" w:rsidRDefault="00553298" w:rsidP="00553298">
            <w:pPr>
              <w:jc w:val="center"/>
            </w:pPr>
            <w:r w:rsidRPr="00553298">
              <w:rPr>
                <w:color w:val="000000"/>
              </w:rPr>
              <w:t>0.033</w:t>
            </w:r>
          </w:p>
        </w:tc>
        <w:tc>
          <w:tcPr>
            <w:tcW w:w="1276" w:type="dxa"/>
            <w:vAlign w:val="center"/>
          </w:tcPr>
          <w:p w14:paraId="087C87D6" w14:textId="77777777" w:rsidR="00553298" w:rsidRPr="00553298" w:rsidRDefault="00553298" w:rsidP="00553298">
            <w:pPr>
              <w:jc w:val="center"/>
            </w:pPr>
            <w:r w:rsidRPr="00553298">
              <w:rPr>
                <w:color w:val="000000"/>
              </w:rPr>
              <w:t>0.107</w:t>
            </w:r>
          </w:p>
        </w:tc>
        <w:tc>
          <w:tcPr>
            <w:tcW w:w="1275" w:type="dxa"/>
            <w:vAlign w:val="center"/>
          </w:tcPr>
          <w:p w14:paraId="2C73DDC8" w14:textId="77777777" w:rsidR="00553298" w:rsidRPr="00553298" w:rsidRDefault="00553298" w:rsidP="00553298">
            <w:pPr>
              <w:jc w:val="center"/>
            </w:pPr>
            <w:r w:rsidRPr="00553298">
              <w:rPr>
                <w:color w:val="000000"/>
              </w:rPr>
              <w:t>23.500</w:t>
            </w:r>
          </w:p>
        </w:tc>
        <w:tc>
          <w:tcPr>
            <w:tcW w:w="1276" w:type="dxa"/>
            <w:vAlign w:val="center"/>
          </w:tcPr>
          <w:p w14:paraId="74100E9B" w14:textId="77777777" w:rsidR="00553298" w:rsidRPr="00553298" w:rsidRDefault="00553298" w:rsidP="00553298">
            <w:pPr>
              <w:jc w:val="center"/>
            </w:pPr>
            <w:r w:rsidRPr="00553298">
              <w:rPr>
                <w:color w:val="000000"/>
              </w:rPr>
              <w:t>11.810</w:t>
            </w:r>
          </w:p>
        </w:tc>
        <w:tc>
          <w:tcPr>
            <w:tcW w:w="1418" w:type="dxa"/>
            <w:vAlign w:val="center"/>
          </w:tcPr>
          <w:p w14:paraId="270D3F0E" w14:textId="77777777" w:rsidR="00553298" w:rsidRPr="00553298" w:rsidRDefault="00553298" w:rsidP="00553298">
            <w:pPr>
              <w:jc w:val="center"/>
            </w:pPr>
            <w:r w:rsidRPr="00553298">
              <w:rPr>
                <w:color w:val="000000"/>
              </w:rPr>
              <w:t>61.652</w:t>
            </w:r>
          </w:p>
        </w:tc>
      </w:tr>
      <w:tr w:rsidR="00553298" w14:paraId="1D31C21E" w14:textId="77777777" w:rsidTr="006C39DF">
        <w:tc>
          <w:tcPr>
            <w:tcW w:w="709" w:type="dxa"/>
            <w:vMerge/>
            <w:vAlign w:val="center"/>
          </w:tcPr>
          <w:p w14:paraId="1665D9F3" w14:textId="77777777" w:rsidR="00553298" w:rsidRDefault="00553298" w:rsidP="00553298">
            <w:pPr>
              <w:jc w:val="center"/>
            </w:pPr>
          </w:p>
        </w:tc>
        <w:tc>
          <w:tcPr>
            <w:tcW w:w="1134" w:type="dxa"/>
            <w:vMerge/>
            <w:vAlign w:val="center"/>
          </w:tcPr>
          <w:p w14:paraId="5C66FAB2" w14:textId="77777777" w:rsidR="00553298" w:rsidRDefault="00553298" w:rsidP="00553298">
            <w:pPr>
              <w:jc w:val="center"/>
            </w:pPr>
          </w:p>
        </w:tc>
        <w:tc>
          <w:tcPr>
            <w:tcW w:w="709" w:type="dxa"/>
          </w:tcPr>
          <w:p w14:paraId="75AC5A13" w14:textId="77777777" w:rsidR="00553298" w:rsidRDefault="00553298" w:rsidP="00553298">
            <w:pPr>
              <w:jc w:val="center"/>
            </w:pPr>
            <w:r>
              <w:t>n</w:t>
            </w:r>
          </w:p>
        </w:tc>
        <w:tc>
          <w:tcPr>
            <w:tcW w:w="992" w:type="dxa"/>
            <w:vAlign w:val="center"/>
          </w:tcPr>
          <w:p w14:paraId="70087BD1" w14:textId="16B6767D" w:rsidR="00553298" w:rsidRPr="00553298" w:rsidRDefault="00553298" w:rsidP="00553298">
            <w:pPr>
              <w:jc w:val="center"/>
            </w:pPr>
            <w:r w:rsidRPr="00553298">
              <w:rPr>
                <w:color w:val="000000"/>
              </w:rPr>
              <w:t>2</w:t>
            </w:r>
          </w:p>
        </w:tc>
        <w:tc>
          <w:tcPr>
            <w:tcW w:w="1276" w:type="dxa"/>
            <w:vAlign w:val="center"/>
          </w:tcPr>
          <w:p w14:paraId="1082F6F1" w14:textId="70EC678F" w:rsidR="00553298" w:rsidRPr="00553298" w:rsidRDefault="00553298" w:rsidP="00553298">
            <w:pPr>
              <w:jc w:val="center"/>
            </w:pPr>
            <w:r w:rsidRPr="00553298">
              <w:rPr>
                <w:color w:val="000000"/>
              </w:rPr>
              <w:t>150</w:t>
            </w:r>
          </w:p>
        </w:tc>
        <w:tc>
          <w:tcPr>
            <w:tcW w:w="1276" w:type="dxa"/>
            <w:vAlign w:val="center"/>
          </w:tcPr>
          <w:p w14:paraId="0B483254" w14:textId="384DC419" w:rsidR="00553298" w:rsidRPr="00553298" w:rsidRDefault="00553298" w:rsidP="00553298">
            <w:pPr>
              <w:jc w:val="center"/>
            </w:pPr>
            <w:r w:rsidRPr="00553298">
              <w:rPr>
                <w:color w:val="000000"/>
              </w:rPr>
              <w:t>56</w:t>
            </w:r>
          </w:p>
        </w:tc>
        <w:tc>
          <w:tcPr>
            <w:tcW w:w="1275" w:type="dxa"/>
            <w:vAlign w:val="center"/>
          </w:tcPr>
          <w:p w14:paraId="6BBF6B86" w14:textId="1A68C355" w:rsidR="00553298" w:rsidRPr="00553298" w:rsidRDefault="00553298" w:rsidP="00553298">
            <w:pPr>
              <w:jc w:val="center"/>
            </w:pPr>
            <w:r w:rsidRPr="00553298">
              <w:rPr>
                <w:color w:val="000000"/>
              </w:rPr>
              <w:t>2</w:t>
            </w:r>
          </w:p>
        </w:tc>
        <w:tc>
          <w:tcPr>
            <w:tcW w:w="1276" w:type="dxa"/>
            <w:vAlign w:val="center"/>
          </w:tcPr>
          <w:p w14:paraId="298CD790" w14:textId="401A5BF6" w:rsidR="00553298" w:rsidRPr="00553298" w:rsidRDefault="00553298" w:rsidP="00553298">
            <w:pPr>
              <w:jc w:val="center"/>
            </w:pPr>
            <w:r w:rsidRPr="00553298">
              <w:rPr>
                <w:color w:val="000000"/>
              </w:rPr>
              <w:t>150</w:t>
            </w:r>
          </w:p>
        </w:tc>
        <w:tc>
          <w:tcPr>
            <w:tcW w:w="1276" w:type="dxa"/>
            <w:vAlign w:val="center"/>
          </w:tcPr>
          <w:p w14:paraId="1B3667BC" w14:textId="4E46BC2A" w:rsidR="00553298" w:rsidRPr="00553298" w:rsidRDefault="00553298" w:rsidP="00553298">
            <w:pPr>
              <w:jc w:val="center"/>
            </w:pPr>
            <w:r w:rsidRPr="00553298">
              <w:rPr>
                <w:color w:val="000000"/>
              </w:rPr>
              <w:t>56</w:t>
            </w:r>
          </w:p>
        </w:tc>
        <w:tc>
          <w:tcPr>
            <w:tcW w:w="1275" w:type="dxa"/>
            <w:vAlign w:val="center"/>
          </w:tcPr>
          <w:p w14:paraId="11366886" w14:textId="0AAD8242" w:rsidR="00553298" w:rsidRPr="00553298" w:rsidRDefault="00553298" w:rsidP="00553298">
            <w:pPr>
              <w:jc w:val="center"/>
            </w:pPr>
            <w:r w:rsidRPr="00553298">
              <w:rPr>
                <w:color w:val="000000"/>
              </w:rPr>
              <w:t>2</w:t>
            </w:r>
          </w:p>
        </w:tc>
        <w:tc>
          <w:tcPr>
            <w:tcW w:w="1276" w:type="dxa"/>
            <w:vAlign w:val="center"/>
          </w:tcPr>
          <w:p w14:paraId="6F548C42" w14:textId="3D6AE024" w:rsidR="00553298" w:rsidRPr="00553298" w:rsidRDefault="00553298" w:rsidP="00553298">
            <w:pPr>
              <w:jc w:val="center"/>
            </w:pPr>
            <w:r w:rsidRPr="00553298">
              <w:rPr>
                <w:color w:val="000000"/>
              </w:rPr>
              <w:t>150</w:t>
            </w:r>
          </w:p>
        </w:tc>
        <w:tc>
          <w:tcPr>
            <w:tcW w:w="1418" w:type="dxa"/>
            <w:vAlign w:val="center"/>
          </w:tcPr>
          <w:p w14:paraId="1995A6EE" w14:textId="48258777" w:rsidR="00553298" w:rsidRPr="00553298" w:rsidRDefault="00553298" w:rsidP="00553298">
            <w:pPr>
              <w:jc w:val="center"/>
            </w:pPr>
            <w:r w:rsidRPr="00553298">
              <w:rPr>
                <w:color w:val="000000"/>
              </w:rPr>
              <w:t>56</w:t>
            </w:r>
          </w:p>
        </w:tc>
      </w:tr>
      <w:tr w:rsidR="00553298" w14:paraId="7B082EEF" w14:textId="77777777" w:rsidTr="006C39DF">
        <w:trPr>
          <w:trHeight w:val="585"/>
        </w:trPr>
        <w:tc>
          <w:tcPr>
            <w:tcW w:w="1843" w:type="dxa"/>
            <w:gridSpan w:val="2"/>
            <w:vAlign w:val="center"/>
          </w:tcPr>
          <w:p w14:paraId="18F0C195" w14:textId="77777777" w:rsidR="00553298" w:rsidRDefault="00553298" w:rsidP="00553298">
            <w:r>
              <w:t>Mutational correlation</w:t>
            </w:r>
          </w:p>
        </w:tc>
        <w:tc>
          <w:tcPr>
            <w:tcW w:w="709" w:type="dxa"/>
          </w:tcPr>
          <w:p w14:paraId="673F2BF2" w14:textId="77777777" w:rsidR="00553298" w:rsidRPr="00A96C5E" w:rsidRDefault="00553298" w:rsidP="00553298">
            <w:pPr>
              <w:jc w:val="center"/>
              <w:rPr>
                <w:rFonts w:ascii="Calibri" w:eastAsia="Calibri" w:hAnsi="Calibri" w:cs="Times New Roman"/>
              </w:rPr>
            </w:pPr>
          </w:p>
        </w:tc>
        <w:tc>
          <w:tcPr>
            <w:tcW w:w="992" w:type="dxa"/>
          </w:tcPr>
          <w:p w14:paraId="7D85D34E" w14:textId="77777777" w:rsidR="00553298" w:rsidRPr="00553298" w:rsidRDefault="00553298" w:rsidP="00553298"/>
        </w:tc>
        <w:tc>
          <w:tcPr>
            <w:tcW w:w="1276" w:type="dxa"/>
            <w:vAlign w:val="center"/>
          </w:tcPr>
          <w:p w14:paraId="120842DC" w14:textId="77777777" w:rsidR="00553298" w:rsidRPr="00553298" w:rsidRDefault="00553298" w:rsidP="00553298"/>
        </w:tc>
        <w:tc>
          <w:tcPr>
            <w:tcW w:w="1276" w:type="dxa"/>
            <w:vAlign w:val="center"/>
          </w:tcPr>
          <w:p w14:paraId="61F9BE92" w14:textId="77777777" w:rsidR="00553298" w:rsidRPr="00553298" w:rsidRDefault="00553298" w:rsidP="00553298"/>
        </w:tc>
        <w:tc>
          <w:tcPr>
            <w:tcW w:w="1275" w:type="dxa"/>
            <w:vAlign w:val="center"/>
          </w:tcPr>
          <w:p w14:paraId="4510E046" w14:textId="77777777" w:rsidR="00553298" w:rsidRPr="00553298" w:rsidRDefault="00553298" w:rsidP="00553298">
            <w:pPr>
              <w:rPr>
                <w:rStyle w:val="numbercell"/>
              </w:rPr>
            </w:pPr>
          </w:p>
        </w:tc>
        <w:tc>
          <w:tcPr>
            <w:tcW w:w="1276" w:type="dxa"/>
            <w:vAlign w:val="center"/>
          </w:tcPr>
          <w:p w14:paraId="3378B339" w14:textId="77777777" w:rsidR="00553298" w:rsidRPr="00553298" w:rsidRDefault="00553298" w:rsidP="00553298">
            <w:pPr>
              <w:rPr>
                <w:rStyle w:val="numbercell"/>
              </w:rPr>
            </w:pPr>
          </w:p>
        </w:tc>
        <w:tc>
          <w:tcPr>
            <w:tcW w:w="1276" w:type="dxa"/>
            <w:vAlign w:val="center"/>
          </w:tcPr>
          <w:p w14:paraId="38806AB9" w14:textId="77777777" w:rsidR="00553298" w:rsidRPr="00553298" w:rsidRDefault="00553298" w:rsidP="00553298">
            <w:pPr>
              <w:rPr>
                <w:rStyle w:val="numbercell"/>
              </w:rPr>
            </w:pPr>
          </w:p>
        </w:tc>
        <w:tc>
          <w:tcPr>
            <w:tcW w:w="1275" w:type="dxa"/>
            <w:vAlign w:val="center"/>
          </w:tcPr>
          <w:p w14:paraId="318B0CF4" w14:textId="77777777" w:rsidR="00553298" w:rsidRPr="00553298" w:rsidRDefault="00553298" w:rsidP="00553298">
            <w:pPr>
              <w:rPr>
                <w:rStyle w:val="numbercell"/>
              </w:rPr>
            </w:pPr>
          </w:p>
        </w:tc>
        <w:tc>
          <w:tcPr>
            <w:tcW w:w="1276" w:type="dxa"/>
            <w:vAlign w:val="center"/>
          </w:tcPr>
          <w:p w14:paraId="3E7CCD00" w14:textId="77777777" w:rsidR="00553298" w:rsidRPr="00553298" w:rsidRDefault="00553298" w:rsidP="00553298">
            <w:pPr>
              <w:rPr>
                <w:rStyle w:val="numbercell"/>
              </w:rPr>
            </w:pPr>
          </w:p>
        </w:tc>
        <w:tc>
          <w:tcPr>
            <w:tcW w:w="1418" w:type="dxa"/>
            <w:vAlign w:val="center"/>
          </w:tcPr>
          <w:p w14:paraId="54D1431A" w14:textId="77777777" w:rsidR="00553298" w:rsidRPr="00553298" w:rsidRDefault="00553298" w:rsidP="00553298">
            <w:pPr>
              <w:rPr>
                <w:rStyle w:val="numbercell"/>
              </w:rPr>
            </w:pPr>
          </w:p>
        </w:tc>
      </w:tr>
      <w:tr w:rsidR="00553298" w14:paraId="6C5ABBCF" w14:textId="77777777" w:rsidTr="006C39DF">
        <w:tc>
          <w:tcPr>
            <w:tcW w:w="709" w:type="dxa"/>
            <w:vMerge w:val="restart"/>
            <w:vAlign w:val="center"/>
          </w:tcPr>
          <w:p w14:paraId="03FD75A6" w14:textId="77777777" w:rsidR="00553298" w:rsidRDefault="00553298" w:rsidP="00553298">
            <w:pPr>
              <w:jc w:val="center"/>
            </w:pPr>
          </w:p>
        </w:tc>
        <w:tc>
          <w:tcPr>
            <w:tcW w:w="1134" w:type="dxa"/>
            <w:vMerge w:val="restart"/>
            <w:vAlign w:val="center"/>
          </w:tcPr>
          <w:p w14:paraId="2D97074B" w14:textId="77777777" w:rsidR="00553298" w:rsidRDefault="00553298" w:rsidP="00553298">
            <w:r>
              <w:t>Low</w:t>
            </w:r>
          </w:p>
        </w:tc>
        <w:tc>
          <w:tcPr>
            <w:tcW w:w="709" w:type="dxa"/>
          </w:tcPr>
          <w:p w14:paraId="15FFA59C" w14:textId="77777777" w:rsidR="00553298" w:rsidRDefault="0058631F"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B811197" w14:textId="77777777" w:rsidR="00553298" w:rsidRPr="00553298" w:rsidRDefault="00553298" w:rsidP="00553298">
            <w:pPr>
              <w:jc w:val="center"/>
            </w:pPr>
            <w:r w:rsidRPr="00553298">
              <w:rPr>
                <w:color w:val="000000"/>
              </w:rPr>
              <w:t>0.271</w:t>
            </w:r>
          </w:p>
        </w:tc>
        <w:tc>
          <w:tcPr>
            <w:tcW w:w="1276" w:type="dxa"/>
            <w:vAlign w:val="center"/>
          </w:tcPr>
          <w:p w14:paraId="718C7F01" w14:textId="65CC647A" w:rsidR="00553298" w:rsidRPr="00553298" w:rsidRDefault="00553298" w:rsidP="00553298">
            <w:pPr>
              <w:jc w:val="center"/>
            </w:pPr>
            <w:r w:rsidRPr="00553298">
              <w:rPr>
                <w:color w:val="000000"/>
              </w:rPr>
              <w:t>0.846</w:t>
            </w:r>
            <w:r w:rsidR="006C39DF">
              <w:rPr>
                <w:color w:val="000000"/>
              </w:rPr>
              <w:t>*</w:t>
            </w:r>
          </w:p>
        </w:tc>
        <w:tc>
          <w:tcPr>
            <w:tcW w:w="1276" w:type="dxa"/>
            <w:vAlign w:val="center"/>
          </w:tcPr>
          <w:p w14:paraId="35F14F90" w14:textId="071E0DA5" w:rsidR="00553298" w:rsidRPr="00553298" w:rsidRDefault="00553298" w:rsidP="00553298">
            <w:pPr>
              <w:jc w:val="center"/>
            </w:pPr>
            <w:r w:rsidRPr="00553298">
              <w:rPr>
                <w:color w:val="000000"/>
              </w:rPr>
              <w:t>2.276</w:t>
            </w:r>
            <w:r w:rsidR="006C39DF">
              <w:rPr>
                <w:color w:val="000000"/>
              </w:rPr>
              <w:t>*</w:t>
            </w:r>
          </w:p>
        </w:tc>
        <w:tc>
          <w:tcPr>
            <w:tcW w:w="1275" w:type="dxa"/>
            <w:vAlign w:val="center"/>
          </w:tcPr>
          <w:p w14:paraId="05860715" w14:textId="77777777" w:rsidR="00553298" w:rsidRPr="00553298" w:rsidRDefault="00553298" w:rsidP="00553298">
            <w:pPr>
              <w:jc w:val="center"/>
            </w:pPr>
            <w:r w:rsidRPr="00553298">
              <w:rPr>
                <w:color w:val="000000"/>
              </w:rPr>
              <w:t>3.129</w:t>
            </w:r>
          </w:p>
        </w:tc>
        <w:tc>
          <w:tcPr>
            <w:tcW w:w="1276" w:type="dxa"/>
            <w:vAlign w:val="center"/>
          </w:tcPr>
          <w:p w14:paraId="01CA53D9" w14:textId="77777777" w:rsidR="00553298" w:rsidRPr="00553298" w:rsidRDefault="00553298" w:rsidP="00553298">
            <w:pPr>
              <w:jc w:val="center"/>
            </w:pPr>
            <w:r w:rsidRPr="00553298">
              <w:rPr>
                <w:color w:val="000000"/>
              </w:rPr>
              <w:t>3.693</w:t>
            </w:r>
          </w:p>
        </w:tc>
        <w:tc>
          <w:tcPr>
            <w:tcW w:w="1276" w:type="dxa"/>
            <w:vAlign w:val="center"/>
          </w:tcPr>
          <w:p w14:paraId="49FF6D8B" w14:textId="77777777" w:rsidR="00553298" w:rsidRPr="00553298" w:rsidRDefault="00553298" w:rsidP="00553298">
            <w:pPr>
              <w:jc w:val="center"/>
            </w:pPr>
            <w:r w:rsidRPr="00553298">
              <w:rPr>
                <w:color w:val="000000"/>
              </w:rPr>
              <w:t>3.375</w:t>
            </w:r>
          </w:p>
        </w:tc>
        <w:tc>
          <w:tcPr>
            <w:tcW w:w="1275" w:type="dxa"/>
            <w:vAlign w:val="center"/>
          </w:tcPr>
          <w:p w14:paraId="671A52CD" w14:textId="77777777" w:rsidR="00553298" w:rsidRPr="00553298" w:rsidRDefault="00553298" w:rsidP="00553298">
            <w:pPr>
              <w:jc w:val="center"/>
            </w:pPr>
            <w:r w:rsidRPr="00553298">
              <w:rPr>
                <w:color w:val="000000"/>
              </w:rPr>
              <w:t>512.909</w:t>
            </w:r>
          </w:p>
        </w:tc>
        <w:tc>
          <w:tcPr>
            <w:tcW w:w="1276" w:type="dxa"/>
            <w:vAlign w:val="center"/>
          </w:tcPr>
          <w:p w14:paraId="77E76321" w14:textId="77777777" w:rsidR="00553298" w:rsidRPr="00553298" w:rsidRDefault="00553298" w:rsidP="00553298">
            <w:pPr>
              <w:jc w:val="center"/>
            </w:pPr>
            <w:r w:rsidRPr="00553298">
              <w:rPr>
                <w:color w:val="000000"/>
              </w:rPr>
              <w:t>716.677</w:t>
            </w:r>
          </w:p>
        </w:tc>
        <w:tc>
          <w:tcPr>
            <w:tcW w:w="1418" w:type="dxa"/>
            <w:vAlign w:val="center"/>
          </w:tcPr>
          <w:p w14:paraId="02D2CEF8" w14:textId="70B4E976" w:rsidR="00553298" w:rsidRPr="00553298" w:rsidRDefault="00553298" w:rsidP="00553298">
            <w:pPr>
              <w:jc w:val="center"/>
            </w:pPr>
            <w:r w:rsidRPr="00553298">
              <w:rPr>
                <w:color w:val="000000"/>
              </w:rPr>
              <w:t>1433.188</w:t>
            </w:r>
            <w:r w:rsidR="006C39DF">
              <w:rPr>
                <w:color w:val="000000"/>
              </w:rPr>
              <w:t>*</w:t>
            </w:r>
          </w:p>
        </w:tc>
      </w:tr>
      <w:tr w:rsidR="00553298" w14:paraId="3FCFA3B6" w14:textId="77777777" w:rsidTr="006C39DF">
        <w:tc>
          <w:tcPr>
            <w:tcW w:w="709" w:type="dxa"/>
            <w:vMerge/>
          </w:tcPr>
          <w:p w14:paraId="6FE3EB7C" w14:textId="77777777" w:rsidR="00553298" w:rsidRDefault="00553298" w:rsidP="00553298"/>
        </w:tc>
        <w:tc>
          <w:tcPr>
            <w:tcW w:w="1134" w:type="dxa"/>
            <w:vMerge/>
            <w:vAlign w:val="center"/>
          </w:tcPr>
          <w:p w14:paraId="15CDEB8F" w14:textId="77777777" w:rsidR="00553298" w:rsidRDefault="00553298" w:rsidP="00553298"/>
        </w:tc>
        <w:tc>
          <w:tcPr>
            <w:tcW w:w="709" w:type="dxa"/>
          </w:tcPr>
          <w:p w14:paraId="17D29C00" w14:textId="77777777" w:rsidR="00553298" w:rsidRDefault="00553298" w:rsidP="00553298">
            <w:pPr>
              <w:jc w:val="center"/>
            </w:pPr>
            <w:r>
              <w:t>S.E.</w:t>
            </w:r>
          </w:p>
        </w:tc>
        <w:tc>
          <w:tcPr>
            <w:tcW w:w="992" w:type="dxa"/>
            <w:vAlign w:val="center"/>
          </w:tcPr>
          <w:p w14:paraId="05B777AE" w14:textId="77777777" w:rsidR="00553298" w:rsidRPr="00553298" w:rsidRDefault="00553298" w:rsidP="00553298">
            <w:pPr>
              <w:jc w:val="center"/>
            </w:pPr>
            <w:r w:rsidRPr="00553298">
              <w:rPr>
                <w:color w:val="000000"/>
              </w:rPr>
              <w:t>0.007</w:t>
            </w:r>
          </w:p>
        </w:tc>
        <w:tc>
          <w:tcPr>
            <w:tcW w:w="1276" w:type="dxa"/>
            <w:vAlign w:val="center"/>
          </w:tcPr>
          <w:p w14:paraId="6A771338" w14:textId="77777777" w:rsidR="00553298" w:rsidRPr="00553298" w:rsidRDefault="00553298" w:rsidP="00553298">
            <w:pPr>
              <w:jc w:val="center"/>
            </w:pPr>
            <w:r w:rsidRPr="00553298">
              <w:rPr>
                <w:color w:val="000000"/>
              </w:rPr>
              <w:t>0.173</w:t>
            </w:r>
          </w:p>
        </w:tc>
        <w:tc>
          <w:tcPr>
            <w:tcW w:w="1276" w:type="dxa"/>
            <w:vAlign w:val="center"/>
          </w:tcPr>
          <w:p w14:paraId="75293058" w14:textId="77777777" w:rsidR="00553298" w:rsidRPr="00553298" w:rsidRDefault="00553298" w:rsidP="00553298">
            <w:pPr>
              <w:jc w:val="center"/>
            </w:pPr>
            <w:r w:rsidRPr="00553298">
              <w:rPr>
                <w:color w:val="000000"/>
              </w:rPr>
              <w:t>0.249</w:t>
            </w:r>
          </w:p>
        </w:tc>
        <w:tc>
          <w:tcPr>
            <w:tcW w:w="1275" w:type="dxa"/>
            <w:vAlign w:val="center"/>
          </w:tcPr>
          <w:p w14:paraId="48309A7A" w14:textId="77777777" w:rsidR="00553298" w:rsidRPr="00553298" w:rsidRDefault="00553298" w:rsidP="00553298">
            <w:pPr>
              <w:jc w:val="center"/>
            </w:pPr>
            <w:r w:rsidRPr="00553298">
              <w:rPr>
                <w:color w:val="000000"/>
              </w:rPr>
              <w:t>0.101</w:t>
            </w:r>
          </w:p>
        </w:tc>
        <w:tc>
          <w:tcPr>
            <w:tcW w:w="1276" w:type="dxa"/>
            <w:vAlign w:val="center"/>
          </w:tcPr>
          <w:p w14:paraId="0BA31390" w14:textId="77777777" w:rsidR="00553298" w:rsidRPr="00553298" w:rsidRDefault="00553298" w:rsidP="00553298">
            <w:pPr>
              <w:jc w:val="center"/>
            </w:pPr>
            <w:r w:rsidRPr="00553298">
              <w:rPr>
                <w:color w:val="000000"/>
              </w:rPr>
              <w:t>0.067</w:t>
            </w:r>
          </w:p>
        </w:tc>
        <w:tc>
          <w:tcPr>
            <w:tcW w:w="1276" w:type="dxa"/>
            <w:vAlign w:val="center"/>
          </w:tcPr>
          <w:p w14:paraId="0A323B9B" w14:textId="77777777" w:rsidR="00553298" w:rsidRPr="00553298" w:rsidRDefault="00553298" w:rsidP="00553298">
            <w:pPr>
              <w:jc w:val="center"/>
            </w:pPr>
            <w:r w:rsidRPr="00553298">
              <w:rPr>
                <w:color w:val="000000"/>
              </w:rPr>
              <w:t>0.058</w:t>
            </w:r>
          </w:p>
        </w:tc>
        <w:tc>
          <w:tcPr>
            <w:tcW w:w="1275" w:type="dxa"/>
            <w:vAlign w:val="center"/>
          </w:tcPr>
          <w:p w14:paraId="442556F1" w14:textId="77777777" w:rsidR="00553298" w:rsidRPr="00553298" w:rsidRDefault="00553298" w:rsidP="00553298">
            <w:pPr>
              <w:jc w:val="center"/>
            </w:pPr>
            <w:r w:rsidRPr="00553298">
              <w:rPr>
                <w:color w:val="000000"/>
              </w:rPr>
              <w:t>11.177</w:t>
            </w:r>
          </w:p>
        </w:tc>
        <w:tc>
          <w:tcPr>
            <w:tcW w:w="1276" w:type="dxa"/>
            <w:vAlign w:val="center"/>
          </w:tcPr>
          <w:p w14:paraId="678526C7" w14:textId="77777777" w:rsidR="00553298" w:rsidRPr="00553298" w:rsidRDefault="00553298" w:rsidP="00553298">
            <w:pPr>
              <w:jc w:val="center"/>
            </w:pPr>
            <w:r w:rsidRPr="00553298">
              <w:rPr>
                <w:color w:val="000000"/>
              </w:rPr>
              <w:t>22.149</w:t>
            </w:r>
          </w:p>
        </w:tc>
        <w:tc>
          <w:tcPr>
            <w:tcW w:w="1418" w:type="dxa"/>
            <w:vAlign w:val="center"/>
          </w:tcPr>
          <w:p w14:paraId="7A2D8837" w14:textId="77777777" w:rsidR="00553298" w:rsidRPr="00553298" w:rsidRDefault="00553298" w:rsidP="00553298">
            <w:pPr>
              <w:jc w:val="center"/>
            </w:pPr>
            <w:r w:rsidRPr="00553298">
              <w:rPr>
                <w:color w:val="000000"/>
              </w:rPr>
              <w:t>43.292</w:t>
            </w:r>
          </w:p>
        </w:tc>
      </w:tr>
      <w:tr w:rsidR="00553298" w14:paraId="69D2F66B" w14:textId="77777777" w:rsidTr="006C39DF">
        <w:tc>
          <w:tcPr>
            <w:tcW w:w="709" w:type="dxa"/>
            <w:vMerge/>
          </w:tcPr>
          <w:p w14:paraId="1BC84F2B" w14:textId="77777777" w:rsidR="00553298" w:rsidRDefault="00553298" w:rsidP="00553298"/>
        </w:tc>
        <w:tc>
          <w:tcPr>
            <w:tcW w:w="1134" w:type="dxa"/>
            <w:vMerge/>
            <w:vAlign w:val="center"/>
          </w:tcPr>
          <w:p w14:paraId="6E91D420" w14:textId="77777777" w:rsidR="00553298" w:rsidRDefault="00553298" w:rsidP="00553298"/>
        </w:tc>
        <w:tc>
          <w:tcPr>
            <w:tcW w:w="709" w:type="dxa"/>
          </w:tcPr>
          <w:p w14:paraId="6B83AF9B" w14:textId="77777777" w:rsidR="00553298" w:rsidRDefault="00553298" w:rsidP="00553298">
            <w:pPr>
              <w:jc w:val="center"/>
            </w:pPr>
            <w:r>
              <w:t>n</w:t>
            </w:r>
          </w:p>
        </w:tc>
        <w:tc>
          <w:tcPr>
            <w:tcW w:w="992" w:type="dxa"/>
            <w:vAlign w:val="center"/>
          </w:tcPr>
          <w:p w14:paraId="35F4C160" w14:textId="62CAB785" w:rsidR="00553298" w:rsidRPr="00553298" w:rsidRDefault="00553298" w:rsidP="00553298">
            <w:pPr>
              <w:jc w:val="center"/>
            </w:pPr>
            <w:r w:rsidRPr="00553298">
              <w:rPr>
                <w:color w:val="000000"/>
              </w:rPr>
              <w:t>11</w:t>
            </w:r>
          </w:p>
        </w:tc>
        <w:tc>
          <w:tcPr>
            <w:tcW w:w="1276" w:type="dxa"/>
            <w:vAlign w:val="center"/>
          </w:tcPr>
          <w:p w14:paraId="09AB414B" w14:textId="15EF5A9C" w:rsidR="00553298" w:rsidRPr="00553298" w:rsidRDefault="00553298" w:rsidP="00553298">
            <w:pPr>
              <w:jc w:val="center"/>
            </w:pPr>
            <w:r w:rsidRPr="00553298">
              <w:rPr>
                <w:color w:val="000000"/>
              </w:rPr>
              <w:t>127</w:t>
            </w:r>
          </w:p>
        </w:tc>
        <w:tc>
          <w:tcPr>
            <w:tcW w:w="1276" w:type="dxa"/>
            <w:vAlign w:val="center"/>
          </w:tcPr>
          <w:p w14:paraId="09F47D51" w14:textId="1A73DEBA" w:rsidR="00553298" w:rsidRPr="00553298" w:rsidRDefault="00553298" w:rsidP="00553298">
            <w:pPr>
              <w:jc w:val="center"/>
            </w:pPr>
            <w:r w:rsidRPr="00553298">
              <w:rPr>
                <w:color w:val="000000"/>
              </w:rPr>
              <w:t>101</w:t>
            </w:r>
          </w:p>
        </w:tc>
        <w:tc>
          <w:tcPr>
            <w:tcW w:w="1275" w:type="dxa"/>
            <w:vAlign w:val="center"/>
          </w:tcPr>
          <w:p w14:paraId="03784035" w14:textId="6A34470E" w:rsidR="00553298" w:rsidRPr="00553298" w:rsidRDefault="00553298" w:rsidP="00553298">
            <w:pPr>
              <w:jc w:val="center"/>
            </w:pPr>
            <w:r w:rsidRPr="00553298">
              <w:rPr>
                <w:color w:val="000000"/>
              </w:rPr>
              <w:t>11</w:t>
            </w:r>
          </w:p>
        </w:tc>
        <w:tc>
          <w:tcPr>
            <w:tcW w:w="1276" w:type="dxa"/>
            <w:vAlign w:val="center"/>
          </w:tcPr>
          <w:p w14:paraId="3743D213" w14:textId="7296DAD8" w:rsidR="00553298" w:rsidRPr="00553298" w:rsidRDefault="00553298" w:rsidP="00553298">
            <w:pPr>
              <w:jc w:val="center"/>
            </w:pPr>
            <w:r w:rsidRPr="00553298">
              <w:rPr>
                <w:color w:val="000000"/>
              </w:rPr>
              <w:t>127</w:t>
            </w:r>
          </w:p>
        </w:tc>
        <w:tc>
          <w:tcPr>
            <w:tcW w:w="1276" w:type="dxa"/>
            <w:vAlign w:val="center"/>
          </w:tcPr>
          <w:p w14:paraId="3FDEEBCF" w14:textId="20568CDA" w:rsidR="00553298" w:rsidRPr="00553298" w:rsidRDefault="00553298" w:rsidP="00553298">
            <w:pPr>
              <w:jc w:val="center"/>
            </w:pPr>
            <w:r w:rsidRPr="00553298">
              <w:rPr>
                <w:color w:val="000000"/>
              </w:rPr>
              <w:t>101</w:t>
            </w:r>
          </w:p>
        </w:tc>
        <w:tc>
          <w:tcPr>
            <w:tcW w:w="1275" w:type="dxa"/>
            <w:vAlign w:val="center"/>
          </w:tcPr>
          <w:p w14:paraId="660933EC" w14:textId="33664EC1" w:rsidR="00553298" w:rsidRPr="00553298" w:rsidRDefault="00553298" w:rsidP="00553298">
            <w:pPr>
              <w:jc w:val="center"/>
            </w:pPr>
            <w:r w:rsidRPr="00553298">
              <w:rPr>
                <w:color w:val="000000"/>
              </w:rPr>
              <w:t>11</w:t>
            </w:r>
          </w:p>
        </w:tc>
        <w:tc>
          <w:tcPr>
            <w:tcW w:w="1276" w:type="dxa"/>
            <w:vAlign w:val="center"/>
          </w:tcPr>
          <w:p w14:paraId="0A19C8C4" w14:textId="76E8077E" w:rsidR="00553298" w:rsidRPr="00553298" w:rsidRDefault="00553298" w:rsidP="00553298">
            <w:pPr>
              <w:jc w:val="center"/>
            </w:pPr>
            <w:r w:rsidRPr="00553298">
              <w:rPr>
                <w:color w:val="000000"/>
              </w:rPr>
              <w:t>127</w:t>
            </w:r>
          </w:p>
        </w:tc>
        <w:tc>
          <w:tcPr>
            <w:tcW w:w="1418" w:type="dxa"/>
            <w:vAlign w:val="center"/>
          </w:tcPr>
          <w:p w14:paraId="1A37CD7D" w14:textId="3E74749E" w:rsidR="00553298" w:rsidRPr="00553298" w:rsidRDefault="00553298" w:rsidP="00553298">
            <w:pPr>
              <w:jc w:val="center"/>
            </w:pPr>
            <w:r w:rsidRPr="00553298">
              <w:rPr>
                <w:color w:val="000000"/>
              </w:rPr>
              <w:t>101</w:t>
            </w:r>
          </w:p>
        </w:tc>
      </w:tr>
      <w:tr w:rsidR="00553298" w14:paraId="5B481B16" w14:textId="77777777" w:rsidTr="006C39DF">
        <w:tc>
          <w:tcPr>
            <w:tcW w:w="709" w:type="dxa"/>
            <w:vMerge/>
          </w:tcPr>
          <w:p w14:paraId="5D44680C" w14:textId="77777777" w:rsidR="00553298" w:rsidRDefault="00553298" w:rsidP="00553298"/>
        </w:tc>
        <w:tc>
          <w:tcPr>
            <w:tcW w:w="1134" w:type="dxa"/>
            <w:vMerge w:val="restart"/>
            <w:vAlign w:val="center"/>
          </w:tcPr>
          <w:p w14:paraId="245873E5" w14:textId="77777777" w:rsidR="00553298" w:rsidRDefault="00553298" w:rsidP="00553298">
            <w:r>
              <w:t>Medium</w:t>
            </w:r>
          </w:p>
        </w:tc>
        <w:tc>
          <w:tcPr>
            <w:tcW w:w="709" w:type="dxa"/>
          </w:tcPr>
          <w:p w14:paraId="7062E25E" w14:textId="77777777" w:rsidR="00553298" w:rsidRDefault="0058631F"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C93299C" w14:textId="77777777" w:rsidR="00553298" w:rsidRPr="00553298" w:rsidRDefault="00553298" w:rsidP="00553298">
            <w:pPr>
              <w:jc w:val="center"/>
            </w:pPr>
            <w:r w:rsidRPr="00553298">
              <w:rPr>
                <w:color w:val="000000"/>
              </w:rPr>
              <w:t>7.539</w:t>
            </w:r>
          </w:p>
        </w:tc>
        <w:tc>
          <w:tcPr>
            <w:tcW w:w="1276" w:type="dxa"/>
            <w:vAlign w:val="center"/>
          </w:tcPr>
          <w:p w14:paraId="54B00A15" w14:textId="77777777" w:rsidR="00553298" w:rsidRPr="00553298" w:rsidRDefault="00553298" w:rsidP="00553298">
            <w:pPr>
              <w:jc w:val="center"/>
            </w:pPr>
            <w:r w:rsidRPr="00553298">
              <w:rPr>
                <w:color w:val="000000"/>
              </w:rPr>
              <w:t>4.550</w:t>
            </w:r>
          </w:p>
        </w:tc>
        <w:tc>
          <w:tcPr>
            <w:tcW w:w="1276" w:type="dxa"/>
            <w:vAlign w:val="center"/>
          </w:tcPr>
          <w:p w14:paraId="007F9B41" w14:textId="77777777" w:rsidR="00553298" w:rsidRPr="00553298" w:rsidRDefault="00553298" w:rsidP="00553298">
            <w:pPr>
              <w:jc w:val="center"/>
            </w:pPr>
            <w:r w:rsidRPr="00553298">
              <w:rPr>
                <w:color w:val="000000"/>
              </w:rPr>
              <w:t>1.859</w:t>
            </w:r>
          </w:p>
        </w:tc>
        <w:tc>
          <w:tcPr>
            <w:tcW w:w="1275" w:type="dxa"/>
            <w:vAlign w:val="center"/>
          </w:tcPr>
          <w:p w14:paraId="3A73B500" w14:textId="77777777" w:rsidR="00553298" w:rsidRPr="00553298" w:rsidRDefault="00553298" w:rsidP="00553298">
            <w:pPr>
              <w:jc w:val="center"/>
            </w:pPr>
            <w:r w:rsidRPr="00553298">
              <w:rPr>
                <w:color w:val="000000"/>
              </w:rPr>
              <w:t>4.402</w:t>
            </w:r>
          </w:p>
        </w:tc>
        <w:tc>
          <w:tcPr>
            <w:tcW w:w="1276" w:type="dxa"/>
            <w:vAlign w:val="center"/>
          </w:tcPr>
          <w:p w14:paraId="03F3972C" w14:textId="77777777" w:rsidR="00553298" w:rsidRPr="00553298" w:rsidRDefault="00553298" w:rsidP="00553298">
            <w:pPr>
              <w:jc w:val="center"/>
            </w:pPr>
            <w:r w:rsidRPr="00553298">
              <w:rPr>
                <w:color w:val="000000"/>
              </w:rPr>
              <w:t>4.477</w:t>
            </w:r>
          </w:p>
        </w:tc>
        <w:tc>
          <w:tcPr>
            <w:tcW w:w="1276" w:type="dxa"/>
            <w:vAlign w:val="center"/>
          </w:tcPr>
          <w:p w14:paraId="32FB2D94" w14:textId="77777777" w:rsidR="00553298" w:rsidRPr="00553298" w:rsidRDefault="00553298" w:rsidP="00553298">
            <w:pPr>
              <w:jc w:val="center"/>
            </w:pPr>
            <w:r w:rsidRPr="00553298">
              <w:rPr>
                <w:color w:val="000000"/>
              </w:rPr>
              <w:t>3.278</w:t>
            </w:r>
          </w:p>
        </w:tc>
        <w:tc>
          <w:tcPr>
            <w:tcW w:w="1275" w:type="dxa"/>
            <w:vAlign w:val="center"/>
          </w:tcPr>
          <w:p w14:paraId="69106240" w14:textId="77777777" w:rsidR="00553298" w:rsidRPr="00553298" w:rsidRDefault="00553298" w:rsidP="00553298">
            <w:pPr>
              <w:jc w:val="center"/>
            </w:pPr>
            <w:r w:rsidRPr="00553298">
              <w:rPr>
                <w:color w:val="000000"/>
              </w:rPr>
              <w:t>1890.714</w:t>
            </w:r>
          </w:p>
        </w:tc>
        <w:tc>
          <w:tcPr>
            <w:tcW w:w="1276" w:type="dxa"/>
            <w:vAlign w:val="center"/>
          </w:tcPr>
          <w:p w14:paraId="34962923" w14:textId="77777777" w:rsidR="00553298" w:rsidRPr="00553298" w:rsidRDefault="00553298" w:rsidP="00553298">
            <w:pPr>
              <w:jc w:val="center"/>
            </w:pPr>
            <w:r w:rsidRPr="00553298">
              <w:rPr>
                <w:color w:val="000000"/>
              </w:rPr>
              <w:t>367.250</w:t>
            </w:r>
          </w:p>
        </w:tc>
        <w:tc>
          <w:tcPr>
            <w:tcW w:w="1418" w:type="dxa"/>
            <w:vAlign w:val="center"/>
          </w:tcPr>
          <w:p w14:paraId="7FB4EF2A" w14:textId="77777777" w:rsidR="00553298" w:rsidRPr="00553298" w:rsidRDefault="00553298" w:rsidP="00553298">
            <w:pPr>
              <w:jc w:val="center"/>
            </w:pPr>
            <w:r w:rsidRPr="00553298">
              <w:rPr>
                <w:color w:val="000000"/>
              </w:rPr>
              <w:t>2263.761</w:t>
            </w:r>
          </w:p>
        </w:tc>
      </w:tr>
      <w:tr w:rsidR="00553298" w14:paraId="0938205A" w14:textId="77777777" w:rsidTr="006C39DF">
        <w:tc>
          <w:tcPr>
            <w:tcW w:w="709" w:type="dxa"/>
            <w:vMerge/>
          </w:tcPr>
          <w:p w14:paraId="78440C81" w14:textId="77777777" w:rsidR="00553298" w:rsidRDefault="00553298" w:rsidP="00553298"/>
        </w:tc>
        <w:tc>
          <w:tcPr>
            <w:tcW w:w="1134" w:type="dxa"/>
            <w:vMerge/>
            <w:vAlign w:val="center"/>
          </w:tcPr>
          <w:p w14:paraId="65A0B82F" w14:textId="77777777" w:rsidR="00553298" w:rsidRDefault="00553298" w:rsidP="00553298"/>
        </w:tc>
        <w:tc>
          <w:tcPr>
            <w:tcW w:w="709" w:type="dxa"/>
          </w:tcPr>
          <w:p w14:paraId="61C6BEB6" w14:textId="77777777" w:rsidR="00553298" w:rsidRDefault="00553298" w:rsidP="00553298">
            <w:pPr>
              <w:jc w:val="center"/>
            </w:pPr>
            <w:r>
              <w:t>S.E.</w:t>
            </w:r>
          </w:p>
        </w:tc>
        <w:tc>
          <w:tcPr>
            <w:tcW w:w="992" w:type="dxa"/>
            <w:vAlign w:val="center"/>
          </w:tcPr>
          <w:p w14:paraId="208F2B94" w14:textId="77777777" w:rsidR="00553298" w:rsidRPr="00553298" w:rsidRDefault="00553298" w:rsidP="00553298">
            <w:pPr>
              <w:jc w:val="center"/>
            </w:pPr>
            <w:r w:rsidRPr="00553298">
              <w:rPr>
                <w:color w:val="000000"/>
              </w:rPr>
              <w:t>1.586</w:t>
            </w:r>
          </w:p>
        </w:tc>
        <w:tc>
          <w:tcPr>
            <w:tcW w:w="1276" w:type="dxa"/>
            <w:vAlign w:val="center"/>
          </w:tcPr>
          <w:p w14:paraId="2F878FFA" w14:textId="77777777" w:rsidR="00553298" w:rsidRPr="00553298" w:rsidRDefault="00553298" w:rsidP="00553298">
            <w:pPr>
              <w:jc w:val="center"/>
            </w:pPr>
            <w:r w:rsidRPr="00553298">
              <w:rPr>
                <w:color w:val="000000"/>
              </w:rPr>
              <w:t>0.870</w:t>
            </w:r>
          </w:p>
        </w:tc>
        <w:tc>
          <w:tcPr>
            <w:tcW w:w="1276" w:type="dxa"/>
            <w:vAlign w:val="center"/>
          </w:tcPr>
          <w:p w14:paraId="7EAB4109" w14:textId="77777777" w:rsidR="00553298" w:rsidRPr="00553298" w:rsidRDefault="00553298" w:rsidP="00553298">
            <w:pPr>
              <w:jc w:val="center"/>
            </w:pPr>
            <w:r w:rsidRPr="00553298">
              <w:rPr>
                <w:color w:val="000000"/>
              </w:rPr>
              <w:t>0.307</w:t>
            </w:r>
          </w:p>
        </w:tc>
        <w:tc>
          <w:tcPr>
            <w:tcW w:w="1275" w:type="dxa"/>
            <w:vAlign w:val="center"/>
          </w:tcPr>
          <w:p w14:paraId="0AEAE099" w14:textId="77777777" w:rsidR="00553298" w:rsidRPr="00553298" w:rsidRDefault="00553298" w:rsidP="00553298">
            <w:pPr>
              <w:jc w:val="center"/>
            </w:pPr>
            <w:r w:rsidRPr="00553298">
              <w:rPr>
                <w:color w:val="000000"/>
              </w:rPr>
              <w:t>0.276</w:t>
            </w:r>
          </w:p>
        </w:tc>
        <w:tc>
          <w:tcPr>
            <w:tcW w:w="1276" w:type="dxa"/>
            <w:vAlign w:val="center"/>
          </w:tcPr>
          <w:p w14:paraId="6FB6F777" w14:textId="77777777" w:rsidR="00553298" w:rsidRPr="00553298" w:rsidRDefault="00553298" w:rsidP="00553298">
            <w:pPr>
              <w:jc w:val="center"/>
            </w:pPr>
            <w:r w:rsidRPr="00553298">
              <w:rPr>
                <w:color w:val="000000"/>
              </w:rPr>
              <w:t>0.307</w:t>
            </w:r>
          </w:p>
        </w:tc>
        <w:tc>
          <w:tcPr>
            <w:tcW w:w="1276" w:type="dxa"/>
            <w:vAlign w:val="center"/>
          </w:tcPr>
          <w:p w14:paraId="59407EAC" w14:textId="77777777" w:rsidR="00553298" w:rsidRPr="00553298" w:rsidRDefault="00553298" w:rsidP="00553298">
            <w:pPr>
              <w:jc w:val="center"/>
            </w:pPr>
            <w:r w:rsidRPr="00553298">
              <w:rPr>
                <w:color w:val="000000"/>
              </w:rPr>
              <w:t>0.061</w:t>
            </w:r>
          </w:p>
        </w:tc>
        <w:tc>
          <w:tcPr>
            <w:tcW w:w="1275" w:type="dxa"/>
            <w:vAlign w:val="center"/>
          </w:tcPr>
          <w:p w14:paraId="1A4882CC" w14:textId="77777777" w:rsidR="00553298" w:rsidRPr="00553298" w:rsidRDefault="00553298" w:rsidP="00553298">
            <w:pPr>
              <w:jc w:val="center"/>
            </w:pPr>
            <w:r w:rsidRPr="00553298">
              <w:rPr>
                <w:color w:val="000000"/>
              </w:rPr>
              <w:t>249.018</w:t>
            </w:r>
          </w:p>
        </w:tc>
        <w:tc>
          <w:tcPr>
            <w:tcW w:w="1276" w:type="dxa"/>
            <w:vAlign w:val="center"/>
          </w:tcPr>
          <w:p w14:paraId="6ACE9EAE" w14:textId="77777777" w:rsidR="00553298" w:rsidRPr="00553298" w:rsidRDefault="00553298" w:rsidP="00553298">
            <w:pPr>
              <w:jc w:val="center"/>
            </w:pPr>
            <w:r w:rsidRPr="00553298">
              <w:rPr>
                <w:color w:val="000000"/>
              </w:rPr>
              <w:t>64.617</w:t>
            </w:r>
          </w:p>
        </w:tc>
        <w:tc>
          <w:tcPr>
            <w:tcW w:w="1418" w:type="dxa"/>
            <w:vAlign w:val="center"/>
          </w:tcPr>
          <w:p w14:paraId="13AA597F" w14:textId="77777777" w:rsidR="00553298" w:rsidRPr="00553298" w:rsidRDefault="00553298" w:rsidP="00553298">
            <w:pPr>
              <w:jc w:val="center"/>
            </w:pPr>
            <w:r w:rsidRPr="00553298">
              <w:rPr>
                <w:color w:val="000000"/>
              </w:rPr>
              <w:t>87.980</w:t>
            </w:r>
          </w:p>
        </w:tc>
      </w:tr>
      <w:tr w:rsidR="00553298" w14:paraId="065DE065" w14:textId="77777777" w:rsidTr="006C39DF">
        <w:tc>
          <w:tcPr>
            <w:tcW w:w="709" w:type="dxa"/>
            <w:vMerge/>
          </w:tcPr>
          <w:p w14:paraId="493DCD8C" w14:textId="77777777" w:rsidR="00553298" w:rsidRDefault="00553298" w:rsidP="00553298"/>
        </w:tc>
        <w:tc>
          <w:tcPr>
            <w:tcW w:w="1134" w:type="dxa"/>
            <w:vMerge/>
            <w:vAlign w:val="center"/>
          </w:tcPr>
          <w:p w14:paraId="63035E2E" w14:textId="77777777" w:rsidR="00553298" w:rsidRDefault="00553298" w:rsidP="00553298"/>
        </w:tc>
        <w:tc>
          <w:tcPr>
            <w:tcW w:w="709" w:type="dxa"/>
          </w:tcPr>
          <w:p w14:paraId="13410140" w14:textId="77777777" w:rsidR="00553298" w:rsidRDefault="00553298" w:rsidP="00553298">
            <w:pPr>
              <w:jc w:val="center"/>
            </w:pPr>
            <w:r>
              <w:t>n</w:t>
            </w:r>
          </w:p>
        </w:tc>
        <w:tc>
          <w:tcPr>
            <w:tcW w:w="992" w:type="dxa"/>
            <w:vAlign w:val="center"/>
          </w:tcPr>
          <w:p w14:paraId="3FD9B55D" w14:textId="14AAB761" w:rsidR="00553298" w:rsidRPr="00553298" w:rsidRDefault="00553298" w:rsidP="00553298">
            <w:pPr>
              <w:jc w:val="center"/>
            </w:pPr>
            <w:r w:rsidRPr="00553298">
              <w:rPr>
                <w:color w:val="000000"/>
              </w:rPr>
              <w:t>14</w:t>
            </w:r>
          </w:p>
        </w:tc>
        <w:tc>
          <w:tcPr>
            <w:tcW w:w="1276" w:type="dxa"/>
            <w:vAlign w:val="center"/>
          </w:tcPr>
          <w:p w14:paraId="1E0F84B5" w14:textId="7449BFE1" w:rsidR="00553298" w:rsidRPr="00553298" w:rsidRDefault="00553298" w:rsidP="00553298">
            <w:pPr>
              <w:jc w:val="center"/>
            </w:pPr>
            <w:r w:rsidRPr="00553298">
              <w:rPr>
                <w:color w:val="000000"/>
              </w:rPr>
              <w:t>4</w:t>
            </w:r>
          </w:p>
        </w:tc>
        <w:tc>
          <w:tcPr>
            <w:tcW w:w="1276" w:type="dxa"/>
            <w:vAlign w:val="center"/>
          </w:tcPr>
          <w:p w14:paraId="5462D803" w14:textId="4C530B0E" w:rsidR="00553298" w:rsidRPr="00553298" w:rsidRDefault="00553298" w:rsidP="00553298">
            <w:pPr>
              <w:jc w:val="center"/>
            </w:pPr>
            <w:r w:rsidRPr="00553298">
              <w:rPr>
                <w:color w:val="000000"/>
              </w:rPr>
              <w:t>46</w:t>
            </w:r>
          </w:p>
        </w:tc>
        <w:tc>
          <w:tcPr>
            <w:tcW w:w="1275" w:type="dxa"/>
            <w:vAlign w:val="center"/>
          </w:tcPr>
          <w:p w14:paraId="6F05D722" w14:textId="28DBFCB7" w:rsidR="00553298" w:rsidRPr="00553298" w:rsidRDefault="00553298" w:rsidP="00553298">
            <w:pPr>
              <w:jc w:val="center"/>
            </w:pPr>
            <w:r w:rsidRPr="00553298">
              <w:rPr>
                <w:color w:val="000000"/>
              </w:rPr>
              <w:t>14</w:t>
            </w:r>
          </w:p>
        </w:tc>
        <w:tc>
          <w:tcPr>
            <w:tcW w:w="1276" w:type="dxa"/>
            <w:vAlign w:val="center"/>
          </w:tcPr>
          <w:p w14:paraId="4E1B30B5" w14:textId="1A7AD026" w:rsidR="00553298" w:rsidRPr="00553298" w:rsidRDefault="00553298" w:rsidP="00553298">
            <w:pPr>
              <w:jc w:val="center"/>
            </w:pPr>
            <w:r w:rsidRPr="00553298">
              <w:rPr>
                <w:color w:val="000000"/>
              </w:rPr>
              <w:t>4</w:t>
            </w:r>
          </w:p>
        </w:tc>
        <w:tc>
          <w:tcPr>
            <w:tcW w:w="1276" w:type="dxa"/>
            <w:vAlign w:val="center"/>
          </w:tcPr>
          <w:p w14:paraId="04286540" w14:textId="74900935" w:rsidR="00553298" w:rsidRPr="00553298" w:rsidRDefault="00553298" w:rsidP="00553298">
            <w:pPr>
              <w:jc w:val="center"/>
            </w:pPr>
            <w:r w:rsidRPr="00553298">
              <w:rPr>
                <w:color w:val="000000"/>
              </w:rPr>
              <w:t>46</w:t>
            </w:r>
          </w:p>
        </w:tc>
        <w:tc>
          <w:tcPr>
            <w:tcW w:w="1275" w:type="dxa"/>
            <w:vAlign w:val="center"/>
          </w:tcPr>
          <w:p w14:paraId="1CC10565" w14:textId="54BE3A6D" w:rsidR="00553298" w:rsidRPr="00553298" w:rsidRDefault="00553298" w:rsidP="00553298">
            <w:pPr>
              <w:jc w:val="center"/>
            </w:pPr>
            <w:r w:rsidRPr="00553298">
              <w:rPr>
                <w:color w:val="000000"/>
              </w:rPr>
              <w:t>14</w:t>
            </w:r>
          </w:p>
        </w:tc>
        <w:tc>
          <w:tcPr>
            <w:tcW w:w="1276" w:type="dxa"/>
            <w:vAlign w:val="center"/>
          </w:tcPr>
          <w:p w14:paraId="33F8AF8F" w14:textId="20D45153" w:rsidR="00553298" w:rsidRPr="00553298" w:rsidRDefault="00553298" w:rsidP="00553298">
            <w:pPr>
              <w:jc w:val="center"/>
            </w:pPr>
            <w:r w:rsidRPr="00553298">
              <w:rPr>
                <w:color w:val="000000"/>
              </w:rPr>
              <w:t>4</w:t>
            </w:r>
          </w:p>
        </w:tc>
        <w:tc>
          <w:tcPr>
            <w:tcW w:w="1418" w:type="dxa"/>
            <w:vAlign w:val="center"/>
          </w:tcPr>
          <w:p w14:paraId="6673DFCE" w14:textId="0C409BF2" w:rsidR="00553298" w:rsidRPr="00553298" w:rsidRDefault="00553298" w:rsidP="00553298">
            <w:pPr>
              <w:jc w:val="center"/>
            </w:pPr>
            <w:r w:rsidRPr="00553298">
              <w:rPr>
                <w:color w:val="000000"/>
              </w:rPr>
              <w:t>46</w:t>
            </w:r>
          </w:p>
        </w:tc>
      </w:tr>
      <w:tr w:rsidR="00553298" w14:paraId="4DFE003D" w14:textId="77777777" w:rsidTr="006C39DF">
        <w:tc>
          <w:tcPr>
            <w:tcW w:w="709" w:type="dxa"/>
            <w:vMerge/>
          </w:tcPr>
          <w:p w14:paraId="5A762E26" w14:textId="77777777" w:rsidR="00553298" w:rsidRDefault="00553298" w:rsidP="00553298"/>
        </w:tc>
        <w:tc>
          <w:tcPr>
            <w:tcW w:w="1134" w:type="dxa"/>
            <w:vMerge w:val="restart"/>
            <w:vAlign w:val="center"/>
          </w:tcPr>
          <w:p w14:paraId="02D54F23" w14:textId="77777777" w:rsidR="00553298" w:rsidRDefault="00553298" w:rsidP="00553298">
            <w:r>
              <w:t>High</w:t>
            </w:r>
          </w:p>
        </w:tc>
        <w:tc>
          <w:tcPr>
            <w:tcW w:w="709" w:type="dxa"/>
          </w:tcPr>
          <w:p w14:paraId="4C499156" w14:textId="77777777" w:rsidR="00553298" w:rsidRDefault="0058631F"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D595CBF" w14:textId="77777777" w:rsidR="00553298" w:rsidRPr="00553298" w:rsidRDefault="00553298" w:rsidP="00553298">
            <w:pPr>
              <w:jc w:val="center"/>
            </w:pPr>
            <w:r w:rsidRPr="00553298">
              <w:rPr>
                <w:color w:val="000000"/>
              </w:rPr>
              <w:t>5.438</w:t>
            </w:r>
          </w:p>
        </w:tc>
        <w:tc>
          <w:tcPr>
            <w:tcW w:w="1276" w:type="dxa"/>
            <w:vAlign w:val="center"/>
          </w:tcPr>
          <w:p w14:paraId="2847E753" w14:textId="6D378CB6" w:rsidR="00553298" w:rsidRPr="00553298" w:rsidRDefault="00553298" w:rsidP="00553298">
            <w:pPr>
              <w:jc w:val="center"/>
            </w:pPr>
            <w:r w:rsidRPr="00553298">
              <w:rPr>
                <w:color w:val="000000"/>
              </w:rPr>
              <w:t>1.248</w:t>
            </w:r>
            <w:r w:rsidR="006C39DF">
              <w:rPr>
                <w:color w:val="000000"/>
              </w:rPr>
              <w:t>*</w:t>
            </w:r>
          </w:p>
        </w:tc>
        <w:tc>
          <w:tcPr>
            <w:tcW w:w="1276" w:type="dxa"/>
            <w:vAlign w:val="center"/>
          </w:tcPr>
          <w:p w14:paraId="6982301E" w14:textId="26FE193B" w:rsidR="00553298" w:rsidRPr="00553298" w:rsidRDefault="00553298" w:rsidP="00553298">
            <w:pPr>
              <w:jc w:val="center"/>
            </w:pPr>
            <w:r w:rsidRPr="00553298">
              <w:rPr>
                <w:color w:val="000000"/>
              </w:rPr>
              <w:t>0.973</w:t>
            </w:r>
            <w:r w:rsidR="006C39DF">
              <w:rPr>
                <w:color w:val="000000"/>
              </w:rPr>
              <w:t>*</w:t>
            </w:r>
          </w:p>
        </w:tc>
        <w:tc>
          <w:tcPr>
            <w:tcW w:w="1275" w:type="dxa"/>
            <w:vAlign w:val="center"/>
          </w:tcPr>
          <w:p w14:paraId="427CEE5A" w14:textId="77777777" w:rsidR="00553298" w:rsidRPr="00553298" w:rsidRDefault="00553298" w:rsidP="00553298">
            <w:pPr>
              <w:jc w:val="center"/>
            </w:pPr>
            <w:r w:rsidRPr="00553298">
              <w:rPr>
                <w:color w:val="000000"/>
              </w:rPr>
              <w:t>5.554</w:t>
            </w:r>
          </w:p>
        </w:tc>
        <w:tc>
          <w:tcPr>
            <w:tcW w:w="1276" w:type="dxa"/>
            <w:vAlign w:val="center"/>
          </w:tcPr>
          <w:p w14:paraId="4DD0CB69" w14:textId="77777777" w:rsidR="00553298" w:rsidRPr="00553298" w:rsidRDefault="00553298" w:rsidP="00553298">
            <w:pPr>
              <w:jc w:val="center"/>
            </w:pPr>
            <w:r w:rsidRPr="00553298">
              <w:rPr>
                <w:color w:val="000000"/>
              </w:rPr>
              <w:t>3.388</w:t>
            </w:r>
          </w:p>
        </w:tc>
        <w:tc>
          <w:tcPr>
            <w:tcW w:w="1276" w:type="dxa"/>
            <w:vAlign w:val="center"/>
          </w:tcPr>
          <w:p w14:paraId="5E185761" w14:textId="77777777" w:rsidR="00553298" w:rsidRPr="00553298" w:rsidRDefault="00553298" w:rsidP="00553298">
            <w:pPr>
              <w:jc w:val="center"/>
            </w:pPr>
            <w:r w:rsidRPr="00553298">
              <w:rPr>
                <w:color w:val="000000"/>
              </w:rPr>
              <w:t>3.488</w:t>
            </w:r>
          </w:p>
        </w:tc>
        <w:tc>
          <w:tcPr>
            <w:tcW w:w="1275" w:type="dxa"/>
            <w:vAlign w:val="center"/>
          </w:tcPr>
          <w:p w14:paraId="66DD1514" w14:textId="77777777" w:rsidR="00553298" w:rsidRPr="00553298" w:rsidRDefault="00553298" w:rsidP="00553298">
            <w:pPr>
              <w:jc w:val="center"/>
            </w:pPr>
            <w:r w:rsidRPr="00553298">
              <w:rPr>
                <w:color w:val="000000"/>
              </w:rPr>
              <w:t>1210.113</w:t>
            </w:r>
          </w:p>
        </w:tc>
        <w:tc>
          <w:tcPr>
            <w:tcW w:w="1276" w:type="dxa"/>
            <w:vAlign w:val="center"/>
          </w:tcPr>
          <w:p w14:paraId="4A7E8F3C" w14:textId="77777777" w:rsidR="00553298" w:rsidRPr="00553298" w:rsidRDefault="00553298" w:rsidP="00553298">
            <w:pPr>
              <w:jc w:val="center"/>
            </w:pPr>
            <w:r w:rsidRPr="00553298">
              <w:rPr>
                <w:color w:val="000000"/>
              </w:rPr>
              <w:t>670.050</w:t>
            </w:r>
          </w:p>
        </w:tc>
        <w:tc>
          <w:tcPr>
            <w:tcW w:w="1418" w:type="dxa"/>
            <w:vAlign w:val="center"/>
          </w:tcPr>
          <w:p w14:paraId="7449CB02" w14:textId="676D43BC" w:rsidR="00553298" w:rsidRPr="00553298" w:rsidRDefault="00553298" w:rsidP="00553298">
            <w:pPr>
              <w:jc w:val="center"/>
            </w:pPr>
            <w:r w:rsidRPr="00553298">
              <w:rPr>
                <w:color w:val="000000"/>
              </w:rPr>
              <w:t>2969.157</w:t>
            </w:r>
            <w:r w:rsidR="006C39DF">
              <w:rPr>
                <w:color w:val="000000"/>
              </w:rPr>
              <w:t>*</w:t>
            </w:r>
          </w:p>
        </w:tc>
      </w:tr>
      <w:tr w:rsidR="00553298" w14:paraId="5E3E25A8" w14:textId="77777777" w:rsidTr="006C39DF">
        <w:tc>
          <w:tcPr>
            <w:tcW w:w="709" w:type="dxa"/>
            <w:vMerge/>
          </w:tcPr>
          <w:p w14:paraId="245C0F62" w14:textId="77777777" w:rsidR="00553298" w:rsidRDefault="00553298" w:rsidP="00553298"/>
        </w:tc>
        <w:tc>
          <w:tcPr>
            <w:tcW w:w="1134" w:type="dxa"/>
            <w:vMerge/>
          </w:tcPr>
          <w:p w14:paraId="7AC6F9AA" w14:textId="77777777" w:rsidR="00553298" w:rsidRDefault="00553298" w:rsidP="00553298"/>
        </w:tc>
        <w:tc>
          <w:tcPr>
            <w:tcW w:w="709" w:type="dxa"/>
          </w:tcPr>
          <w:p w14:paraId="3E64F182" w14:textId="77777777" w:rsidR="00553298" w:rsidRDefault="00553298" w:rsidP="00553298">
            <w:pPr>
              <w:jc w:val="center"/>
            </w:pPr>
            <w:r>
              <w:t>S.E.</w:t>
            </w:r>
          </w:p>
        </w:tc>
        <w:tc>
          <w:tcPr>
            <w:tcW w:w="992" w:type="dxa"/>
            <w:vAlign w:val="center"/>
          </w:tcPr>
          <w:p w14:paraId="4191E0B8" w14:textId="77777777" w:rsidR="00553298" w:rsidRPr="00553298" w:rsidRDefault="00553298" w:rsidP="00553298">
            <w:pPr>
              <w:jc w:val="center"/>
            </w:pPr>
            <w:r w:rsidRPr="00553298">
              <w:rPr>
                <w:color w:val="000000"/>
              </w:rPr>
              <w:t>0.612</w:t>
            </w:r>
          </w:p>
        </w:tc>
        <w:tc>
          <w:tcPr>
            <w:tcW w:w="1276" w:type="dxa"/>
            <w:vAlign w:val="center"/>
          </w:tcPr>
          <w:p w14:paraId="1466BA2E" w14:textId="77777777" w:rsidR="00553298" w:rsidRPr="00553298" w:rsidRDefault="00553298" w:rsidP="00553298">
            <w:pPr>
              <w:jc w:val="center"/>
            </w:pPr>
            <w:r w:rsidRPr="00553298">
              <w:rPr>
                <w:color w:val="000000"/>
              </w:rPr>
              <w:t>0.369</w:t>
            </w:r>
          </w:p>
        </w:tc>
        <w:tc>
          <w:tcPr>
            <w:tcW w:w="1276" w:type="dxa"/>
            <w:vAlign w:val="center"/>
          </w:tcPr>
          <w:p w14:paraId="44012731" w14:textId="77777777" w:rsidR="00553298" w:rsidRPr="00553298" w:rsidRDefault="00553298" w:rsidP="00553298">
            <w:pPr>
              <w:jc w:val="center"/>
            </w:pPr>
            <w:r w:rsidRPr="00553298">
              <w:rPr>
                <w:color w:val="000000"/>
              </w:rPr>
              <w:t>0.216</w:t>
            </w:r>
          </w:p>
        </w:tc>
        <w:tc>
          <w:tcPr>
            <w:tcW w:w="1275" w:type="dxa"/>
            <w:vAlign w:val="center"/>
          </w:tcPr>
          <w:p w14:paraId="7B494A47" w14:textId="77777777" w:rsidR="00553298" w:rsidRPr="00553298" w:rsidRDefault="00553298" w:rsidP="00553298">
            <w:pPr>
              <w:jc w:val="center"/>
            </w:pPr>
            <w:r w:rsidRPr="00553298">
              <w:rPr>
                <w:color w:val="000000"/>
              </w:rPr>
              <w:t>0.078</w:t>
            </w:r>
          </w:p>
        </w:tc>
        <w:tc>
          <w:tcPr>
            <w:tcW w:w="1276" w:type="dxa"/>
            <w:vAlign w:val="center"/>
          </w:tcPr>
          <w:p w14:paraId="45B390EF" w14:textId="77777777" w:rsidR="00553298" w:rsidRPr="00553298" w:rsidRDefault="00553298" w:rsidP="00553298">
            <w:pPr>
              <w:jc w:val="center"/>
            </w:pPr>
            <w:r w:rsidRPr="00553298">
              <w:rPr>
                <w:color w:val="000000"/>
              </w:rPr>
              <w:t>0.030</w:t>
            </w:r>
          </w:p>
        </w:tc>
        <w:tc>
          <w:tcPr>
            <w:tcW w:w="1276" w:type="dxa"/>
            <w:vAlign w:val="center"/>
          </w:tcPr>
          <w:p w14:paraId="14CC0681" w14:textId="77777777" w:rsidR="00553298" w:rsidRPr="00553298" w:rsidRDefault="00553298" w:rsidP="00553298">
            <w:pPr>
              <w:jc w:val="center"/>
            </w:pPr>
            <w:r w:rsidRPr="00553298">
              <w:rPr>
                <w:color w:val="000000"/>
              </w:rPr>
              <w:t>0.057</w:t>
            </w:r>
          </w:p>
        </w:tc>
        <w:tc>
          <w:tcPr>
            <w:tcW w:w="1275" w:type="dxa"/>
            <w:vAlign w:val="center"/>
          </w:tcPr>
          <w:p w14:paraId="722248FE" w14:textId="77777777" w:rsidR="00553298" w:rsidRPr="00553298" w:rsidRDefault="00553298" w:rsidP="00553298">
            <w:pPr>
              <w:jc w:val="center"/>
            </w:pPr>
            <w:r w:rsidRPr="00553298">
              <w:rPr>
                <w:color w:val="000000"/>
              </w:rPr>
              <w:t>33.982</w:t>
            </w:r>
          </w:p>
        </w:tc>
        <w:tc>
          <w:tcPr>
            <w:tcW w:w="1276" w:type="dxa"/>
            <w:vAlign w:val="center"/>
          </w:tcPr>
          <w:p w14:paraId="28573914" w14:textId="77777777" w:rsidR="00553298" w:rsidRPr="00553298" w:rsidRDefault="00553298" w:rsidP="00553298">
            <w:pPr>
              <w:jc w:val="center"/>
            </w:pPr>
            <w:r w:rsidRPr="00553298">
              <w:rPr>
                <w:color w:val="000000"/>
              </w:rPr>
              <w:t>21.247</w:t>
            </w:r>
          </w:p>
        </w:tc>
        <w:tc>
          <w:tcPr>
            <w:tcW w:w="1418" w:type="dxa"/>
            <w:vAlign w:val="center"/>
          </w:tcPr>
          <w:p w14:paraId="35357109" w14:textId="77777777" w:rsidR="00553298" w:rsidRPr="00553298" w:rsidRDefault="00553298" w:rsidP="00553298">
            <w:pPr>
              <w:jc w:val="center"/>
            </w:pPr>
            <w:r w:rsidRPr="00553298">
              <w:rPr>
                <w:color w:val="000000"/>
              </w:rPr>
              <w:t>46.501</w:t>
            </w:r>
          </w:p>
        </w:tc>
      </w:tr>
      <w:tr w:rsidR="00553298" w14:paraId="7F2BBD91" w14:textId="77777777" w:rsidTr="006C39DF">
        <w:tc>
          <w:tcPr>
            <w:tcW w:w="709" w:type="dxa"/>
            <w:vMerge/>
          </w:tcPr>
          <w:p w14:paraId="11379180" w14:textId="77777777" w:rsidR="00553298" w:rsidRDefault="00553298" w:rsidP="00553298"/>
        </w:tc>
        <w:tc>
          <w:tcPr>
            <w:tcW w:w="1134" w:type="dxa"/>
            <w:vMerge/>
          </w:tcPr>
          <w:p w14:paraId="1BD58B75" w14:textId="77777777" w:rsidR="00553298" w:rsidRDefault="00553298" w:rsidP="00553298"/>
        </w:tc>
        <w:tc>
          <w:tcPr>
            <w:tcW w:w="709" w:type="dxa"/>
          </w:tcPr>
          <w:p w14:paraId="6A53C491" w14:textId="77777777" w:rsidR="00553298" w:rsidRDefault="00553298" w:rsidP="00553298">
            <w:pPr>
              <w:jc w:val="center"/>
            </w:pPr>
            <w:r>
              <w:t>n</w:t>
            </w:r>
          </w:p>
        </w:tc>
        <w:tc>
          <w:tcPr>
            <w:tcW w:w="992" w:type="dxa"/>
            <w:vAlign w:val="center"/>
          </w:tcPr>
          <w:p w14:paraId="2AA8F04E" w14:textId="25AB4EA2" w:rsidR="00553298" w:rsidRPr="00553298" w:rsidRDefault="00553298" w:rsidP="00553298">
            <w:pPr>
              <w:jc w:val="center"/>
            </w:pPr>
            <w:r w:rsidRPr="00553298">
              <w:rPr>
                <w:color w:val="000000"/>
              </w:rPr>
              <w:t>142</w:t>
            </w:r>
          </w:p>
        </w:tc>
        <w:tc>
          <w:tcPr>
            <w:tcW w:w="1276" w:type="dxa"/>
            <w:vAlign w:val="center"/>
          </w:tcPr>
          <w:p w14:paraId="2E179CF4" w14:textId="37F46DC6" w:rsidR="00553298" w:rsidRPr="00553298" w:rsidRDefault="00553298" w:rsidP="00553298">
            <w:pPr>
              <w:jc w:val="center"/>
            </w:pPr>
            <w:r w:rsidRPr="00553298">
              <w:rPr>
                <w:color w:val="000000"/>
              </w:rPr>
              <w:t>100</w:t>
            </w:r>
          </w:p>
        </w:tc>
        <w:tc>
          <w:tcPr>
            <w:tcW w:w="1276" w:type="dxa"/>
            <w:vAlign w:val="center"/>
          </w:tcPr>
          <w:p w14:paraId="5AED1475" w14:textId="3724255D" w:rsidR="00553298" w:rsidRPr="00553298" w:rsidRDefault="00553298" w:rsidP="00553298">
            <w:pPr>
              <w:jc w:val="center"/>
            </w:pPr>
            <w:r w:rsidRPr="00553298">
              <w:rPr>
                <w:color w:val="000000"/>
              </w:rPr>
              <w:t>51</w:t>
            </w:r>
          </w:p>
        </w:tc>
        <w:tc>
          <w:tcPr>
            <w:tcW w:w="1275" w:type="dxa"/>
            <w:vAlign w:val="center"/>
          </w:tcPr>
          <w:p w14:paraId="5436A1D9" w14:textId="00BA31DD" w:rsidR="00553298" w:rsidRPr="00553298" w:rsidRDefault="00553298" w:rsidP="00553298">
            <w:pPr>
              <w:jc w:val="center"/>
            </w:pPr>
            <w:r w:rsidRPr="00553298">
              <w:rPr>
                <w:color w:val="000000"/>
              </w:rPr>
              <w:t>142</w:t>
            </w:r>
          </w:p>
        </w:tc>
        <w:tc>
          <w:tcPr>
            <w:tcW w:w="1276" w:type="dxa"/>
            <w:vAlign w:val="center"/>
          </w:tcPr>
          <w:p w14:paraId="4EEBD766" w14:textId="02178CEF" w:rsidR="00553298" w:rsidRPr="00553298" w:rsidRDefault="00553298" w:rsidP="00553298">
            <w:pPr>
              <w:jc w:val="center"/>
            </w:pPr>
            <w:r w:rsidRPr="00553298">
              <w:rPr>
                <w:color w:val="000000"/>
              </w:rPr>
              <w:t>100</w:t>
            </w:r>
          </w:p>
        </w:tc>
        <w:tc>
          <w:tcPr>
            <w:tcW w:w="1276" w:type="dxa"/>
            <w:vAlign w:val="center"/>
          </w:tcPr>
          <w:p w14:paraId="48B34E87" w14:textId="5C864F4A" w:rsidR="00553298" w:rsidRPr="00553298" w:rsidRDefault="00553298" w:rsidP="00553298">
            <w:pPr>
              <w:jc w:val="center"/>
            </w:pPr>
            <w:r w:rsidRPr="00553298">
              <w:rPr>
                <w:color w:val="000000"/>
              </w:rPr>
              <w:t>51</w:t>
            </w:r>
          </w:p>
        </w:tc>
        <w:tc>
          <w:tcPr>
            <w:tcW w:w="1275" w:type="dxa"/>
            <w:vAlign w:val="center"/>
          </w:tcPr>
          <w:p w14:paraId="21D86F28" w14:textId="279CC481" w:rsidR="00553298" w:rsidRPr="00553298" w:rsidRDefault="00553298" w:rsidP="00553298">
            <w:pPr>
              <w:jc w:val="center"/>
            </w:pPr>
            <w:r w:rsidRPr="00553298">
              <w:rPr>
                <w:color w:val="000000"/>
              </w:rPr>
              <w:t>142</w:t>
            </w:r>
          </w:p>
        </w:tc>
        <w:tc>
          <w:tcPr>
            <w:tcW w:w="1276" w:type="dxa"/>
            <w:vAlign w:val="center"/>
          </w:tcPr>
          <w:p w14:paraId="072D0A68" w14:textId="442B4255" w:rsidR="00553298" w:rsidRPr="00553298" w:rsidRDefault="00553298" w:rsidP="00553298">
            <w:pPr>
              <w:jc w:val="center"/>
            </w:pPr>
            <w:r w:rsidRPr="00553298">
              <w:rPr>
                <w:color w:val="000000"/>
              </w:rPr>
              <w:t>100</w:t>
            </w:r>
          </w:p>
        </w:tc>
        <w:tc>
          <w:tcPr>
            <w:tcW w:w="1418" w:type="dxa"/>
            <w:vAlign w:val="center"/>
          </w:tcPr>
          <w:p w14:paraId="65F4E616" w14:textId="4A9C9CEE" w:rsidR="00553298" w:rsidRPr="00553298" w:rsidRDefault="00553298" w:rsidP="00553298">
            <w:pPr>
              <w:jc w:val="center"/>
            </w:pPr>
            <w:r w:rsidRPr="00553298">
              <w:rPr>
                <w:color w:val="000000"/>
              </w:rPr>
              <w:t>51</w:t>
            </w:r>
          </w:p>
        </w:tc>
      </w:tr>
    </w:tbl>
    <w:p w14:paraId="4C14733D" w14:textId="77777777" w:rsidR="008407AE" w:rsidRDefault="008407AE" w:rsidP="008407AE"/>
    <w:p w14:paraId="249B4ED9" w14:textId="77777777" w:rsidR="008407AE" w:rsidRPr="008407AE" w:rsidRDefault="008407AE" w:rsidP="008407AE">
      <w:pPr>
        <w:rPr>
          <w:lang w:val="en-US"/>
        </w:rPr>
        <w:sectPr w:rsidR="008407AE" w:rsidRPr="008407AE" w:rsidSect="00F8613A">
          <w:pgSz w:w="16840" w:h="11900" w:orient="landscape" w:code="1"/>
          <w:pgMar w:top="1440" w:right="1440" w:bottom="1440" w:left="1440" w:header="720" w:footer="720" w:gutter="0"/>
          <w:cols w:space="720"/>
          <w:docGrid w:linePitch="360"/>
        </w:sectPr>
      </w:pPr>
    </w:p>
    <w:p w14:paraId="538304F3" w14:textId="046DA043" w:rsidR="00445817" w:rsidRDefault="00277530" w:rsidP="00F95FA6">
      <w:pPr>
        <w:pStyle w:val="Heading1"/>
      </w:pPr>
      <w:r>
        <w:lastRenderedPageBreak/>
        <w:t>Figure legends</w:t>
      </w:r>
    </w:p>
    <w:p w14:paraId="607046A0" w14:textId="48ECA533" w:rsidR="00A52E47" w:rsidRDefault="00A52E47" w:rsidP="00E70764">
      <w:pPr>
        <w:spacing w:line="480" w:lineRule="auto"/>
        <w:rPr>
          <w:lang w:val="en-US"/>
        </w:rPr>
      </w:pPr>
      <w:r>
        <w:rPr>
          <w:b/>
          <w:lang w:val="en-US"/>
        </w:rPr>
        <w:t xml:space="preserve">Figure 1: </w:t>
      </w:r>
      <w:r w:rsidR="00E70764">
        <w:rPr>
          <w:lang w:val="en-US"/>
        </w:rPr>
        <w:t>Populations (X) at differing degrees of adaptedness hovering around a phenotypic optimum. Dotted lines indicate paths towards the optimum, whilst dashed lines represent paths of populations maintaining their adherence to the optimum. The size of Xs represents how much genetic variability is contained within the population.</w:t>
      </w:r>
    </w:p>
    <w:p w14:paraId="6B6E77E3" w14:textId="48A6057B" w:rsidR="00DC27A0" w:rsidRPr="00DC27A0" w:rsidRDefault="00DC27A0" w:rsidP="00E70764">
      <w:pPr>
        <w:spacing w:line="480" w:lineRule="auto"/>
        <w:rPr>
          <w:lang w:val="en-US"/>
        </w:rPr>
      </w:pPr>
      <w:r>
        <w:rPr>
          <w:b/>
          <w:lang w:val="en-US"/>
        </w:rPr>
        <w:t>Figure 2:</w:t>
      </w:r>
      <w:r w:rsidR="00E70764">
        <w:rPr>
          <w:lang w:val="en-US"/>
        </w:rPr>
        <w:t xml:space="preserve"> Flow diagram of differences between our modelled populations. House-of-Cards and Gaussian models represent two sides of Continuum-of-Alleles models, with implicit expectations for adaptedness versus adaptability.</w:t>
      </w:r>
      <w:r w:rsidR="001F3C20">
        <w:rPr>
          <w:lang w:val="en-US"/>
        </w:rPr>
        <w:t xml:space="preserve"> Lines represent chromosomes with dots representing trait mutations (black) or deleterious non-trait mutations (red). The size of dots indicates their phenotypic/fitness effect. </w:t>
      </w:r>
      <w:r w:rsidR="00E3615F">
        <w:rPr>
          <w:lang w:val="en-US"/>
        </w:rPr>
        <w:t xml:space="preserve">Adapted from Walsh and Lynch </w:t>
      </w:r>
      <w:r w:rsidR="00E3615F">
        <w:rPr>
          <w:lang w:val="en-US"/>
        </w:rPr>
        <w:fldChar w:fldCharType="begin"/>
      </w:r>
      <w:r w:rsidR="00E3615F">
        <w:rPr>
          <w:lang w:val="en-US"/>
        </w:rPr>
        <w:instrText xml:space="preserve"> ADDIN EN.CITE &lt;EndNote&gt;&lt;Cite ExcludeAuth="1"&gt;&lt;Author&gt;Walsh&lt;/Author&gt;&lt;Year&gt;2018&lt;/Year&gt;&lt;RecNum&gt;26&lt;/RecNum&gt;&lt;DisplayText&gt;(2018)&lt;/DisplayText&gt;&lt;record&gt;&lt;rec-number&gt;26&lt;/rec-number&gt;&lt;foreign-keys&gt;&lt;key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E3615F">
        <w:rPr>
          <w:lang w:val="en-US"/>
        </w:rPr>
        <w:fldChar w:fldCharType="separate"/>
      </w:r>
      <w:r w:rsidR="00E3615F">
        <w:rPr>
          <w:noProof/>
          <w:lang w:val="en-US"/>
        </w:rPr>
        <w:t>(2018)</w:t>
      </w:r>
      <w:r w:rsidR="00E3615F">
        <w:rPr>
          <w:lang w:val="en-US"/>
        </w:rPr>
        <w:fldChar w:fldCharType="end"/>
      </w:r>
      <w:r w:rsidR="00E3615F">
        <w:rPr>
          <w:lang w:val="en-US"/>
        </w:rPr>
        <w:t>, Figure 28.1.</w:t>
      </w:r>
    </w:p>
    <w:p w14:paraId="09B91060" w14:textId="75614F87" w:rsidR="00277530" w:rsidRDefault="00277530" w:rsidP="00F95FA6">
      <w:pPr>
        <w:spacing w:before="120" w:after="120" w:line="480" w:lineRule="auto"/>
        <w:rPr>
          <w:lang w:val="en-US"/>
        </w:rPr>
      </w:pPr>
      <w:r w:rsidRPr="00277530">
        <w:rPr>
          <w:b/>
          <w:lang w:val="en-US"/>
        </w:rPr>
        <w:t>Figure 3</w:t>
      </w:r>
      <w:r>
        <w:rPr>
          <w:b/>
          <w:lang w:val="en-US"/>
        </w:rPr>
        <w:t>:</w:t>
      </w:r>
      <w:r>
        <w:rPr>
          <w:lang w:val="en-US"/>
        </w:rPr>
        <w:t xml:space="preserve"> Mean additive variance (V</w:t>
      </w:r>
      <w:r>
        <w:rPr>
          <w:vertAlign w:val="subscript"/>
          <w:lang w:val="en-US"/>
        </w:rPr>
        <w:t>A</w:t>
      </w:r>
      <w:r>
        <w:rPr>
          <w:lang w:val="en-US"/>
        </w:rPr>
        <w:t>; panel A) and mean between-trait covariance (B) over 100,000 generations of stabilizing selection of different strengths (</w:t>
      </w:r>
      <m:oMath>
        <m:r>
          <w:rPr>
            <w:rFonts w:ascii="Cambria Math" w:hAnsi="Cambria Math"/>
            <w:lang w:val="en-US"/>
          </w:rPr>
          <m:t>τ</m:t>
        </m:r>
      </m:oMath>
      <w:r>
        <w:rPr>
          <w:lang w:val="en-US"/>
        </w:rPr>
        <w:t>). 256 total models were sampled across the spectrum of selection strengths (</w:t>
      </w:r>
      <m:oMath>
        <m:r>
          <w:rPr>
            <w:rFonts w:ascii="Cambria Math" w:hAnsi="Cambria Math"/>
            <w:lang w:val="en-US"/>
          </w:rPr>
          <m:t>τ=[10, 1000)</m:t>
        </m:r>
      </m:oMath>
      <w:r>
        <w:rPr>
          <w:lang w:val="en-US"/>
        </w:rPr>
        <w:t>) with an additional 1024 models sampling the null space of parameters (</w:t>
      </w:r>
      <m:oMath>
        <m:r>
          <w:rPr>
            <w:rFonts w:ascii="Cambria Math" w:hAnsi="Cambria Math"/>
            <w:lang w:val="en-US"/>
          </w:rPr>
          <m:t>τ=0</m:t>
        </m:r>
      </m:oMath>
      <w:r>
        <w:rPr>
          <w:rFonts w:eastAsiaTheme="minorEastAsia"/>
          <w:lang w:val="en-US"/>
        </w:rPr>
        <w:t>)</w:t>
      </w:r>
      <w:r>
        <w:rPr>
          <w:lang w:val="en-US"/>
        </w:rPr>
        <w:t xml:space="preserve">. </w:t>
      </w:r>
    </w:p>
    <w:p w14:paraId="73303988" w14:textId="7E5A2C6E" w:rsidR="00277530" w:rsidRDefault="00277530" w:rsidP="00F95FA6">
      <w:pPr>
        <w:spacing w:before="120" w:after="120" w:line="480" w:lineRule="auto"/>
        <w:rPr>
          <w:lang w:val="en-US"/>
        </w:rPr>
      </w:pPr>
      <w:r w:rsidRPr="00277530">
        <w:rPr>
          <w:b/>
          <w:lang w:val="en-US"/>
        </w:rPr>
        <w:t>Figure 4:</w:t>
      </w:r>
      <w:r w:rsidRPr="00BA20A8">
        <w:rPr>
          <w:lang w:val="en-US"/>
        </w:rPr>
        <w:t xml:space="preserve"> Euclidean distances from the optimum over models. (A): total distributions of all models. (B): distributions of adapted models with small distance to the optimum. </w:t>
      </w:r>
    </w:p>
    <w:p w14:paraId="742BC80E" w14:textId="62D8E5A7" w:rsidR="00277530" w:rsidRDefault="00277530" w:rsidP="00F95FA6">
      <w:pPr>
        <w:spacing w:before="120" w:after="120" w:line="480" w:lineRule="auto"/>
        <w:rPr>
          <w:rFonts w:eastAsiaTheme="minorEastAsia"/>
          <w:lang w:val="en-US"/>
        </w:rPr>
      </w:pPr>
      <w:r w:rsidRPr="00277530">
        <w:rPr>
          <w:b/>
          <w:lang w:val="en-US"/>
        </w:rPr>
        <w:t>Figure 5:</w:t>
      </w:r>
      <w:r>
        <w:rPr>
          <w:lang w:val="en-US"/>
        </w:rPr>
        <w:t xml:space="preserve"> Euclidean distances from the optimum (</w:t>
      </w:r>
      <m:oMath>
        <m:acc>
          <m:accPr>
            <m:chr m:val="̅"/>
            <m:ctrlPr>
              <w:rPr>
                <w:rFonts w:ascii="Cambria Math" w:hAnsi="Cambria Math"/>
                <w:b/>
                <w:bCs/>
                <w:i/>
                <w:lang w:val="en-US"/>
              </w:rPr>
            </m:ctrlPr>
          </m:accPr>
          <m:e>
            <m:r>
              <m:rPr>
                <m:sty m:val="bi"/>
              </m:rPr>
              <w:rPr>
                <w:rFonts w:ascii="Cambria Math" w:hAnsi="Cambria Math"/>
                <w:lang w:val="en-US"/>
              </w:rPr>
              <m:t>δ</m:t>
            </m:r>
          </m:e>
        </m:acc>
      </m:oMath>
      <w:r>
        <w:rPr>
          <w:rFonts w:eastAsiaTheme="minorEastAsia"/>
          <w:lang w:val="en-US"/>
        </w:rPr>
        <w:t>) among adapted populations with increasing additive effect size</w:t>
      </w:r>
      <w:r w:rsidR="00AC7143">
        <w:rPr>
          <w:rFonts w:eastAsiaTheme="minorEastAsia"/>
          <w:lang w:val="en-US"/>
        </w:rPr>
        <w:t>.</w:t>
      </w:r>
      <w:r>
        <w:rPr>
          <w:rFonts w:eastAsiaTheme="minorEastAsia"/>
          <w:lang w:val="en-US"/>
        </w:rPr>
        <w:t xml:space="preserve"> Note that there was only one adapted Gaussian population with high additive effect size</w:t>
      </w:r>
      <w:r w:rsidR="006F5E25">
        <w:rPr>
          <w:rFonts w:eastAsiaTheme="minorEastAsia"/>
          <w:lang w:val="en-US"/>
        </w:rPr>
        <w:t>, and three House-of-Cards with high effect size.</w:t>
      </w:r>
      <w:r w:rsidR="00264E43">
        <w:rPr>
          <w:rFonts w:eastAsiaTheme="minorEastAsia"/>
          <w:lang w:val="en-US"/>
        </w:rPr>
        <w:t xml:space="preserve"> Bars indicate S.E.M.</w:t>
      </w:r>
    </w:p>
    <w:p w14:paraId="2548BF14" w14:textId="3581C6E7" w:rsidR="00277530" w:rsidRPr="00CD39D1" w:rsidRDefault="00277530" w:rsidP="00F95FA6">
      <w:pPr>
        <w:spacing w:before="120" w:after="120" w:line="480" w:lineRule="auto"/>
        <w:rPr>
          <w:rFonts w:eastAsiaTheme="minorEastAsia"/>
          <w:lang w:val="en-US"/>
        </w:rPr>
      </w:pPr>
      <w:r w:rsidRPr="00277530">
        <w:rPr>
          <w:b/>
          <w:lang w:val="en-US"/>
        </w:rPr>
        <w:lastRenderedPageBreak/>
        <w:t>Figure 6:</w:t>
      </w:r>
      <w:r>
        <w:rPr>
          <w:lang w:val="en-US"/>
        </w:rPr>
        <w:t xml:space="preserve"> Mean additive variance (V</w:t>
      </w:r>
      <w:r>
        <w:rPr>
          <w:vertAlign w:val="subscript"/>
          <w:lang w:val="en-US"/>
        </w:rPr>
        <w:t>A</w:t>
      </w:r>
      <w:r>
        <w:rPr>
          <w:lang w:val="en-US"/>
        </w:rPr>
        <w:t>)</w:t>
      </w:r>
      <w:r>
        <w:rPr>
          <w:rFonts w:eastAsiaTheme="minorEastAsia"/>
          <w:lang w:val="en-US"/>
        </w:rPr>
        <w:t xml:space="preserve"> among adapted populations with increasing additive effect size</w:t>
      </w:r>
      <w:r w:rsidR="007B0717">
        <w:rPr>
          <w:rFonts w:eastAsiaTheme="minorEastAsia"/>
          <w:lang w:val="en-US"/>
        </w:rPr>
        <w:t>.</w:t>
      </w:r>
      <w:r>
        <w:rPr>
          <w:rFonts w:eastAsiaTheme="minorEastAsia"/>
          <w:lang w:val="en-US"/>
        </w:rPr>
        <w:t xml:space="preserve"> </w:t>
      </w:r>
      <w:r w:rsidR="007B0717">
        <w:rPr>
          <w:rFonts w:eastAsiaTheme="minorEastAsia"/>
          <w:lang w:val="en-US"/>
        </w:rPr>
        <w:t xml:space="preserve">Note that there was only one adapted Gaussian population with high additive effect size, and three House-of-Cards with high effect size. </w:t>
      </w:r>
      <w:r w:rsidR="003B4352">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5BBE42CC" w14:textId="2D156FD7" w:rsidR="00264E43" w:rsidRDefault="00277530" w:rsidP="00264E43">
      <w:pPr>
        <w:spacing w:before="120" w:after="120" w:line="480" w:lineRule="auto"/>
        <w:rPr>
          <w:rFonts w:eastAsiaTheme="minorEastAsia"/>
          <w:lang w:val="en-US"/>
        </w:rPr>
      </w:pPr>
      <w:r w:rsidRPr="00277530">
        <w:rPr>
          <w:b/>
          <w:lang w:val="en-US"/>
        </w:rPr>
        <w:t>Figure 7:</w:t>
      </w:r>
      <w:r w:rsidRPr="0081361F">
        <w:rPr>
          <w:lang w:val="en-US"/>
        </w:rPr>
        <w:t xml:space="preserve"> </w:t>
      </w:r>
      <w:r>
        <w:rPr>
          <w:lang w:val="en-US"/>
        </w:rPr>
        <w:t>Mean trait covariance</w:t>
      </w:r>
      <w:r>
        <w:rPr>
          <w:rFonts w:eastAsiaTheme="minorEastAsia"/>
          <w:lang w:val="en-US"/>
        </w:rPr>
        <w:t xml:space="preserve"> among adapted populations with increasing additive effect size</w:t>
      </w:r>
      <w:r w:rsidR="0025255F">
        <w:rPr>
          <w:rFonts w:eastAsiaTheme="minorEastAsia"/>
          <w:lang w:val="en-US"/>
        </w:rPr>
        <w:t xml:space="preserve">. </w:t>
      </w:r>
      <w:r w:rsidR="00E6598C">
        <w:rPr>
          <w:rFonts w:eastAsiaTheme="minorEastAsia"/>
          <w:lang w:val="en-US"/>
        </w:rPr>
        <w:t xml:space="preserve">Note that there was only one adapted Gaussian population with high additive effect size, and three House-of-Cards with high effect size. </w:t>
      </w:r>
      <w:r w:rsidR="0025255F">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72D73AD4" w14:textId="1D965DF6" w:rsidR="00277530" w:rsidRDefault="00277530" w:rsidP="00F95FA6">
      <w:pPr>
        <w:spacing w:before="120" w:after="120" w:line="480" w:lineRule="auto"/>
        <w:rPr>
          <w:rFonts w:eastAsiaTheme="minorEastAsia"/>
          <w:lang w:val="en-US"/>
        </w:rPr>
      </w:pPr>
    </w:p>
    <w:p w14:paraId="59CEF8CD" w14:textId="6C3FFDA2" w:rsidR="00277530" w:rsidRDefault="006F7EDA" w:rsidP="00F95FA6">
      <w:pPr>
        <w:spacing w:before="120" w:after="120" w:line="480" w:lineRule="auto"/>
        <w:rPr>
          <w:rFonts w:eastAsiaTheme="minorEastAsia"/>
          <w:lang w:val="en-US"/>
        </w:rPr>
      </w:pPr>
      <w:r w:rsidRPr="006F7EDA">
        <w:rPr>
          <w:rFonts w:eastAsiaTheme="minorEastAsia"/>
          <w:b/>
          <w:lang w:val="en-US"/>
        </w:rPr>
        <w:t>Figure 8:</w:t>
      </w:r>
      <w:r>
        <w:rPr>
          <w:rFonts w:eastAsiaTheme="minorEastAsia"/>
          <w:lang w:val="en-US"/>
        </w:rPr>
        <w:t xml:space="preserve">  Density estimates of mutational effect sizes for adapted populations at generation 100,000 under </w:t>
      </w:r>
      <w:r w:rsidR="007B5DEE">
        <w:rPr>
          <w:rFonts w:eastAsiaTheme="minorEastAsia"/>
          <w:lang w:val="en-US"/>
        </w:rPr>
        <w:t>House-of-Cards and Gaussian models</w:t>
      </w:r>
      <w:r>
        <w:rPr>
          <w:rFonts w:eastAsiaTheme="minorEastAsia"/>
          <w:lang w:val="en-US"/>
        </w:rPr>
        <w:t xml:space="preserve">, </w:t>
      </w:r>
      <w:r w:rsidR="00615E35">
        <w:rPr>
          <w:rFonts w:eastAsiaTheme="minorEastAsia"/>
          <w:lang w:val="en-US"/>
        </w:rPr>
        <w:t xml:space="preserve">with differing </w:t>
      </w:r>
      <w:r>
        <w:rPr>
          <w:rFonts w:eastAsiaTheme="minorEastAsia"/>
          <w:lang w:val="en-US"/>
        </w:rPr>
        <w:t>additive effect size distribution</w:t>
      </w:r>
      <w:r w:rsidR="00615E35">
        <w:rPr>
          <w:rFonts w:eastAsiaTheme="minorEastAsia"/>
          <w:lang w:val="en-US"/>
        </w:rPr>
        <w:t>s</w:t>
      </w:r>
      <w:r>
        <w:rPr>
          <w:rFonts w:eastAsiaTheme="minorEastAsia"/>
          <w:lang w:val="en-US"/>
        </w:rPr>
        <w:t>.</w:t>
      </w:r>
    </w:p>
    <w:p w14:paraId="767537C9" w14:textId="77777777" w:rsidR="004712CC" w:rsidRDefault="004712CC" w:rsidP="00F95FA6">
      <w:pPr>
        <w:spacing w:before="120" w:after="120" w:line="480" w:lineRule="auto"/>
        <w:rPr>
          <w:rFonts w:eastAsiaTheme="minorEastAsia"/>
          <w:lang w:val="en-US"/>
        </w:rPr>
      </w:pPr>
    </w:p>
    <w:p w14:paraId="60E08ED4" w14:textId="5F3670F6" w:rsidR="004712CC" w:rsidRPr="004712CC" w:rsidRDefault="004712CC" w:rsidP="00F95FA6">
      <w:pPr>
        <w:spacing w:before="120" w:after="120" w:line="480" w:lineRule="auto"/>
        <w:rPr>
          <w:rFonts w:eastAsiaTheme="minorEastAsia"/>
          <w:lang w:val="en-US"/>
        </w:rPr>
      </w:pPr>
      <w:r>
        <w:rPr>
          <w:rFonts w:eastAsiaTheme="minorEastAsia"/>
          <w:b/>
          <w:bCs/>
          <w:lang w:val="en-US"/>
        </w:rPr>
        <w:t>Figure 9</w:t>
      </w:r>
      <w:r>
        <w:rPr>
          <w:rFonts w:eastAsiaTheme="minorEastAsia"/>
          <w:lang w:val="en-US"/>
        </w:rPr>
        <w:t xml:space="preserve">: Population adherence to a two-trait phenotypic optimum over time. Xs indicate population positions in phenotype space, with the size of the X corresponding to the magnitude of mutational variance in the population. Blue Xs represent populations under House-of-Cards models of allelic effects, where mutation rates are low relative to selection strength. Red Xs represent populations under Gaussian models, where mutation rates are high relative to selection. </w:t>
      </w:r>
    </w:p>
    <w:p w14:paraId="67D073EE" w14:textId="77777777" w:rsidR="00165025" w:rsidRDefault="00165025" w:rsidP="00F95FA6">
      <w:pPr>
        <w:spacing w:before="120" w:after="120" w:line="480" w:lineRule="auto"/>
        <w:rPr>
          <w:rFonts w:eastAsiaTheme="minorEastAsia"/>
          <w:b/>
          <w:lang w:val="en-US"/>
        </w:rPr>
      </w:pPr>
    </w:p>
    <w:p w14:paraId="7385DE6A" w14:textId="36F4EA92" w:rsidR="002657ED" w:rsidRDefault="002657ED" w:rsidP="00F95FA6">
      <w:pPr>
        <w:spacing w:before="120" w:after="120" w:line="480" w:lineRule="auto"/>
        <w:rPr>
          <w:rFonts w:eastAsiaTheme="minorEastAsia"/>
          <w:lang w:val="en-US"/>
        </w:rPr>
      </w:pPr>
      <w:r>
        <w:rPr>
          <w:rFonts w:eastAsiaTheme="minorEastAsia"/>
          <w:b/>
          <w:lang w:val="en-US"/>
        </w:rPr>
        <w:t xml:space="preserve">Figure S1: </w:t>
      </w:r>
      <w:r>
        <w:rPr>
          <w:rFonts w:eastAsiaTheme="minorEastAsia"/>
          <w:lang w:val="en-US"/>
        </w:rPr>
        <w:t xml:space="preserve">Ratio of deleterious mutations to QTL mutations with increasing deleterious mutation rate. </w:t>
      </w:r>
      <w:r w:rsidR="00142930">
        <w:rPr>
          <w:rFonts w:eastAsiaTheme="minorEastAsia"/>
          <w:lang w:val="en-US"/>
        </w:rPr>
        <w:t>Note that odds of deleterious mutation to QTL go from 100% QTL at x = 0 to 50% QTL 50% deleterious at x = 1.</w:t>
      </w:r>
    </w:p>
    <w:p w14:paraId="1345B179" w14:textId="276D515D" w:rsidR="00DF6775" w:rsidRPr="00142930" w:rsidRDefault="00142930" w:rsidP="00F95FA6">
      <w:pPr>
        <w:spacing w:before="120" w:after="120" w:line="480" w:lineRule="auto"/>
        <w:rPr>
          <w:rFonts w:eastAsiaTheme="minorEastAsia"/>
          <w:lang w:val="en-US"/>
        </w:rPr>
      </w:pPr>
      <w:r>
        <w:rPr>
          <w:rFonts w:eastAsiaTheme="minorEastAsia"/>
          <w:b/>
          <w:lang w:val="en-US"/>
        </w:rPr>
        <w:lastRenderedPageBreak/>
        <w:t>Figure S2</w:t>
      </w:r>
      <w:r>
        <w:rPr>
          <w:rFonts w:eastAsiaTheme="minorEastAsia"/>
          <w:lang w:val="en-US"/>
        </w:rPr>
        <w:t xml:space="preserve">: </w:t>
      </w:r>
      <w:r w:rsidR="00295F6B">
        <w:rPr>
          <w:rFonts w:eastAsiaTheme="minorEastAsia"/>
          <w:lang w:val="en-US"/>
        </w:rPr>
        <w:t xml:space="preserve">Preliminary analysis of </w:t>
      </w:r>
      <w:r w:rsidR="00DF6775">
        <w:rPr>
          <w:rFonts w:eastAsiaTheme="minorEastAsia"/>
          <w:lang w:val="en-US"/>
        </w:rPr>
        <w:t xml:space="preserve">mean </w:t>
      </w:r>
      <w:r w:rsidR="00295F6B">
        <w:rPr>
          <w:rFonts w:eastAsiaTheme="minorEastAsia"/>
          <w:lang w:val="en-US"/>
        </w:rPr>
        <w:t>heterozygosity over time with changing populat</w:t>
      </w:r>
      <w:r w:rsidR="00264E43">
        <w:rPr>
          <w:rFonts w:eastAsiaTheme="minorEastAsia"/>
          <w:lang w:val="en-US"/>
        </w:rPr>
        <w:t xml:space="preserve">ion size. </w:t>
      </w:r>
      <w:r w:rsidR="00DF6775">
        <w:rPr>
          <w:rFonts w:eastAsiaTheme="minorEastAsia"/>
          <w:lang w:val="en-US"/>
        </w:rPr>
        <w:t xml:space="preserve">Solid lines represent mean trajectories of 20 replicates, with ribbons representing standard errors. Dotted lines represent expected heterozygosities </w:t>
      </w:r>
      <w:r w:rsidR="00DF6775">
        <w:rPr>
          <w:rFonts w:ascii="Times New Roman" w:eastAsiaTheme="minorEastAsia" w:hAnsi="Times New Roman" w:cs="Times New Roman"/>
          <w:lang w:val="en-US"/>
        </w:rPr>
        <w:t>±</w:t>
      </w:r>
      <w:r w:rsidR="00DF6775">
        <w:rPr>
          <w:rFonts w:eastAsiaTheme="minorEastAsia"/>
          <w:lang w:val="en-US"/>
        </w:rPr>
        <w:t xml:space="preserve"> 5%, given by </w:t>
      </w:r>
      <m:oMath>
        <m:r>
          <w:rPr>
            <w:rFonts w:ascii="Cambria Math" w:eastAsiaTheme="minorEastAsia" w:hAnsi="Cambria Math"/>
            <w:lang w:val="en-US"/>
          </w:rPr>
          <m:t>θ=4</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m:t>
            </m:r>
          </m:sub>
        </m:sSub>
        <m:r>
          <w:rPr>
            <w:rFonts w:ascii="Cambria Math" w:eastAsiaTheme="minorEastAsia" w:hAnsi="Cambria Math"/>
            <w:lang w:val="en-US"/>
          </w:rPr>
          <m:t>μ</m:t>
        </m:r>
      </m:oMath>
      <w:r w:rsidR="00DF6775">
        <w:rPr>
          <w:rFonts w:eastAsiaTheme="minorEastAsia"/>
          <w:lang w:val="en-US"/>
        </w:rPr>
        <w:t xml:space="preserve">.  </w:t>
      </w:r>
    </w:p>
    <w:p w14:paraId="42FC5FFB" w14:textId="6EE8C3F1" w:rsidR="00165025" w:rsidRPr="00346E5D" w:rsidRDefault="001A5629" w:rsidP="00F95FA6">
      <w:pPr>
        <w:spacing w:before="120" w:after="120" w:line="480" w:lineRule="auto"/>
        <w:rPr>
          <w:rFonts w:eastAsiaTheme="minorEastAsia"/>
          <w:lang w:val="en-US"/>
        </w:rPr>
      </w:pPr>
      <w:r w:rsidRPr="001A5629">
        <w:rPr>
          <w:rFonts w:eastAsiaTheme="minorEastAsia"/>
          <w:b/>
          <w:lang w:val="en-US"/>
        </w:rPr>
        <w:t>Figure S3:</w:t>
      </w:r>
      <w:r w:rsidR="00DF6775">
        <w:rPr>
          <w:rFonts w:eastAsiaTheme="minorEastAsia"/>
          <w:b/>
          <w:lang w:val="en-US"/>
        </w:rPr>
        <w:t xml:space="preserve"> </w:t>
      </w:r>
      <w:r w:rsidR="00346E5D">
        <w:rPr>
          <w:rFonts w:eastAsiaTheme="minorEastAsia"/>
          <w:lang w:val="en-US"/>
        </w:rPr>
        <w:t xml:space="preserve">Latin hypercube sampling of null models (A) and selection models (B). </w:t>
      </w:r>
      <w:r w:rsidR="00DA3FD7">
        <w:rPr>
          <w:rFonts w:eastAsiaTheme="minorEastAsia"/>
          <w:lang w:val="en-US"/>
        </w:rPr>
        <w:t xml:space="preserve">Diagonals represent distributions of samples, which are uniform across the parameter range. </w:t>
      </w:r>
      <w:r w:rsidR="00346E5D">
        <w:rPr>
          <w:rFonts w:eastAsiaTheme="minorEastAsia"/>
          <w:lang w:val="en-US"/>
        </w:rPr>
        <w:t>Points</w:t>
      </w:r>
      <w:r w:rsidR="00DA3FD7">
        <w:rPr>
          <w:rFonts w:eastAsiaTheme="minorEastAsia"/>
          <w:lang w:val="en-US"/>
        </w:rPr>
        <w:t xml:space="preserve"> in bottom off-diagonal</w:t>
      </w:r>
      <w:r w:rsidR="00346E5D">
        <w:rPr>
          <w:rFonts w:eastAsiaTheme="minorEastAsia"/>
          <w:lang w:val="en-US"/>
        </w:rPr>
        <w:t xml:space="preserve"> indicate a single sample in the parameter space. Each sample was </w:t>
      </w:r>
      <w:r w:rsidR="00DA3FD7">
        <w:rPr>
          <w:rFonts w:eastAsiaTheme="minorEastAsia"/>
          <w:lang w:val="en-US"/>
        </w:rPr>
        <w:t>replicated 100 times with unique seed values. Correlations in upper off-diagonal indicate maximum correlations between samples.</w:t>
      </w:r>
    </w:p>
    <w:p w14:paraId="1BC6CA66" w14:textId="344F686C" w:rsidR="004712CC" w:rsidRDefault="004712CC" w:rsidP="00F95FA6">
      <w:pPr>
        <w:spacing w:before="120" w:after="120" w:line="480" w:lineRule="auto"/>
        <w:rPr>
          <w:rFonts w:eastAsiaTheme="minorEastAsia"/>
          <w:lang w:val="en-US"/>
        </w:rPr>
      </w:pPr>
    </w:p>
    <w:p w14:paraId="1EAE543F" w14:textId="77777777" w:rsidR="001A3CF5" w:rsidRDefault="001A3CF5">
      <w:pPr>
        <w:pStyle w:val="Heading1"/>
      </w:pPr>
    </w:p>
    <w:p w14:paraId="3033D6E0" w14:textId="77777777" w:rsidR="0050491A" w:rsidRDefault="0050491A" w:rsidP="0050491A">
      <w:pPr>
        <w:rPr>
          <w:lang w:val="en-US"/>
        </w:rPr>
      </w:pPr>
    </w:p>
    <w:p w14:paraId="4FC7155B" w14:textId="77777777" w:rsidR="0050491A" w:rsidRDefault="0050491A" w:rsidP="0050491A">
      <w:pPr>
        <w:rPr>
          <w:lang w:val="en-US"/>
        </w:rPr>
      </w:pPr>
    </w:p>
    <w:p w14:paraId="238B36ED" w14:textId="77777777" w:rsidR="0050491A" w:rsidRDefault="0050491A" w:rsidP="0050491A">
      <w:pPr>
        <w:rPr>
          <w:lang w:val="en-US"/>
        </w:rPr>
      </w:pPr>
    </w:p>
    <w:p w14:paraId="2EC6E708" w14:textId="77777777" w:rsidR="0050491A" w:rsidRDefault="0050491A" w:rsidP="0050491A">
      <w:pPr>
        <w:rPr>
          <w:lang w:val="en-US"/>
        </w:rPr>
      </w:pPr>
    </w:p>
    <w:p w14:paraId="1F99FBF2" w14:textId="77777777" w:rsidR="0050491A" w:rsidRDefault="0050491A" w:rsidP="0050491A">
      <w:pPr>
        <w:rPr>
          <w:lang w:val="en-US"/>
        </w:rPr>
      </w:pPr>
    </w:p>
    <w:p w14:paraId="716324D0" w14:textId="77777777" w:rsidR="0050491A" w:rsidRDefault="0050491A" w:rsidP="0050491A">
      <w:pPr>
        <w:rPr>
          <w:lang w:val="en-US"/>
        </w:rPr>
      </w:pPr>
    </w:p>
    <w:p w14:paraId="03883EB8" w14:textId="77777777" w:rsidR="0050491A" w:rsidRDefault="0050491A" w:rsidP="0050491A">
      <w:pPr>
        <w:rPr>
          <w:lang w:val="en-US"/>
        </w:rPr>
      </w:pPr>
    </w:p>
    <w:p w14:paraId="1CDAD5C3" w14:textId="77777777" w:rsidR="0050491A" w:rsidRDefault="0050491A" w:rsidP="0050491A">
      <w:pPr>
        <w:rPr>
          <w:lang w:val="en-US"/>
        </w:rPr>
      </w:pPr>
    </w:p>
    <w:p w14:paraId="1247672B" w14:textId="77777777" w:rsidR="0050491A" w:rsidRDefault="0050491A" w:rsidP="0050491A">
      <w:pPr>
        <w:rPr>
          <w:lang w:val="en-US"/>
        </w:rPr>
      </w:pPr>
    </w:p>
    <w:p w14:paraId="584DA17B" w14:textId="77777777" w:rsidR="0050491A" w:rsidRDefault="0050491A" w:rsidP="0050491A">
      <w:pPr>
        <w:rPr>
          <w:lang w:val="en-US"/>
        </w:rPr>
      </w:pPr>
    </w:p>
    <w:p w14:paraId="3538C2C0" w14:textId="77777777" w:rsidR="0050491A" w:rsidRDefault="0050491A" w:rsidP="0050491A">
      <w:pPr>
        <w:rPr>
          <w:lang w:val="en-US"/>
        </w:rPr>
      </w:pPr>
    </w:p>
    <w:p w14:paraId="5D941C23" w14:textId="77777777" w:rsidR="0050491A" w:rsidRDefault="0050491A" w:rsidP="0050491A">
      <w:pPr>
        <w:rPr>
          <w:lang w:val="en-US"/>
        </w:rPr>
      </w:pPr>
    </w:p>
    <w:p w14:paraId="16084322" w14:textId="77777777" w:rsidR="0050491A" w:rsidRDefault="0050491A" w:rsidP="0050491A">
      <w:pPr>
        <w:rPr>
          <w:lang w:val="en-US"/>
        </w:rPr>
      </w:pPr>
    </w:p>
    <w:p w14:paraId="44205FD4" w14:textId="290912A5" w:rsidR="00E644D2" w:rsidRDefault="00E644D2" w:rsidP="00E644D2">
      <w:pPr>
        <w:pStyle w:val="Heading1"/>
      </w:pPr>
    </w:p>
    <w:p w14:paraId="1C4B9D1E" w14:textId="638DD904" w:rsidR="0050491A" w:rsidRDefault="00E644D2" w:rsidP="00E644D2">
      <w:pPr>
        <w:pStyle w:val="Heading1"/>
      </w:pPr>
      <w:r>
        <w:lastRenderedPageBreak/>
        <w:t>Figure 1</w:t>
      </w:r>
    </w:p>
    <w:p w14:paraId="53CB63B7" w14:textId="675DD1FF" w:rsidR="00E644D2" w:rsidRDefault="00E644D2" w:rsidP="00E644D2">
      <w:pPr>
        <w:rPr>
          <w:lang w:val="en-US"/>
        </w:rPr>
      </w:pPr>
      <w:r>
        <w:rPr>
          <w:lang w:val="en-US"/>
        </w:rPr>
        <w:t>TO DO</w:t>
      </w:r>
    </w:p>
    <w:p w14:paraId="3CBD4796" w14:textId="77777777" w:rsidR="00E644D2" w:rsidRDefault="00E644D2" w:rsidP="00E644D2">
      <w:pPr>
        <w:rPr>
          <w:lang w:val="en-US"/>
        </w:rPr>
      </w:pPr>
    </w:p>
    <w:p w14:paraId="447012BE" w14:textId="77777777" w:rsidR="00E644D2" w:rsidRDefault="00E644D2" w:rsidP="00E644D2">
      <w:pPr>
        <w:rPr>
          <w:lang w:val="en-US"/>
        </w:rPr>
      </w:pPr>
    </w:p>
    <w:p w14:paraId="1A8BE748" w14:textId="77777777" w:rsidR="00E644D2" w:rsidRDefault="00E644D2" w:rsidP="00E644D2">
      <w:pPr>
        <w:rPr>
          <w:lang w:val="en-US"/>
        </w:rPr>
      </w:pPr>
    </w:p>
    <w:p w14:paraId="043469FC" w14:textId="77777777" w:rsidR="00E644D2" w:rsidRDefault="00E644D2" w:rsidP="00E644D2">
      <w:pPr>
        <w:rPr>
          <w:lang w:val="en-US"/>
        </w:rPr>
      </w:pPr>
    </w:p>
    <w:p w14:paraId="69D29E31" w14:textId="77777777" w:rsidR="00E644D2" w:rsidRDefault="00E644D2" w:rsidP="00E644D2">
      <w:pPr>
        <w:rPr>
          <w:lang w:val="en-US"/>
        </w:rPr>
      </w:pPr>
    </w:p>
    <w:p w14:paraId="500BC01A" w14:textId="77777777" w:rsidR="00E644D2" w:rsidRDefault="00E644D2" w:rsidP="00E644D2">
      <w:pPr>
        <w:rPr>
          <w:lang w:val="en-US"/>
        </w:rPr>
      </w:pPr>
    </w:p>
    <w:p w14:paraId="6DD57A69" w14:textId="77777777" w:rsidR="00E644D2" w:rsidRDefault="00E644D2" w:rsidP="00E644D2">
      <w:pPr>
        <w:rPr>
          <w:lang w:val="en-US"/>
        </w:rPr>
      </w:pPr>
    </w:p>
    <w:p w14:paraId="31C60D99" w14:textId="77777777" w:rsidR="00E644D2" w:rsidRDefault="00E644D2" w:rsidP="00E644D2">
      <w:pPr>
        <w:rPr>
          <w:lang w:val="en-US"/>
        </w:rPr>
      </w:pPr>
    </w:p>
    <w:p w14:paraId="16047F60" w14:textId="77777777" w:rsidR="00E644D2" w:rsidRDefault="00E644D2" w:rsidP="00E644D2">
      <w:pPr>
        <w:rPr>
          <w:lang w:val="en-US"/>
        </w:rPr>
      </w:pPr>
    </w:p>
    <w:p w14:paraId="459742B7" w14:textId="77777777" w:rsidR="00E644D2" w:rsidRDefault="00E644D2" w:rsidP="00E644D2">
      <w:pPr>
        <w:rPr>
          <w:lang w:val="en-US"/>
        </w:rPr>
      </w:pPr>
    </w:p>
    <w:p w14:paraId="56E75333" w14:textId="77777777" w:rsidR="00E644D2" w:rsidRDefault="00E644D2" w:rsidP="00E644D2">
      <w:pPr>
        <w:rPr>
          <w:lang w:val="en-US"/>
        </w:rPr>
      </w:pPr>
    </w:p>
    <w:p w14:paraId="036FBAE0" w14:textId="77777777" w:rsidR="00E644D2" w:rsidRDefault="00E644D2" w:rsidP="00E644D2">
      <w:pPr>
        <w:rPr>
          <w:lang w:val="en-US"/>
        </w:rPr>
      </w:pPr>
    </w:p>
    <w:p w14:paraId="7060D3B3" w14:textId="77777777" w:rsidR="00E644D2" w:rsidRDefault="00E644D2" w:rsidP="00E644D2">
      <w:pPr>
        <w:rPr>
          <w:lang w:val="en-US"/>
        </w:rPr>
      </w:pPr>
    </w:p>
    <w:p w14:paraId="4DA6804C" w14:textId="77777777" w:rsidR="00E644D2" w:rsidRDefault="00E644D2" w:rsidP="00E644D2">
      <w:pPr>
        <w:rPr>
          <w:lang w:val="en-US"/>
        </w:rPr>
      </w:pPr>
    </w:p>
    <w:p w14:paraId="0794D0A2" w14:textId="77777777" w:rsidR="00E644D2" w:rsidRDefault="00E644D2" w:rsidP="00E644D2">
      <w:pPr>
        <w:rPr>
          <w:lang w:val="en-US"/>
        </w:rPr>
      </w:pPr>
    </w:p>
    <w:p w14:paraId="73149557" w14:textId="77777777" w:rsidR="00E644D2" w:rsidRDefault="00E644D2" w:rsidP="00E644D2">
      <w:pPr>
        <w:rPr>
          <w:lang w:val="en-US"/>
        </w:rPr>
      </w:pPr>
    </w:p>
    <w:p w14:paraId="77B2172C" w14:textId="77777777" w:rsidR="00E644D2" w:rsidRDefault="00E644D2" w:rsidP="00E644D2">
      <w:pPr>
        <w:rPr>
          <w:lang w:val="en-US"/>
        </w:rPr>
      </w:pPr>
    </w:p>
    <w:p w14:paraId="062FFAD5" w14:textId="77777777" w:rsidR="00E644D2" w:rsidRDefault="00E644D2" w:rsidP="00E644D2">
      <w:pPr>
        <w:rPr>
          <w:lang w:val="en-US"/>
        </w:rPr>
      </w:pPr>
    </w:p>
    <w:p w14:paraId="79B67CFD" w14:textId="77777777" w:rsidR="00E644D2" w:rsidRDefault="00E644D2" w:rsidP="00E644D2">
      <w:pPr>
        <w:rPr>
          <w:lang w:val="en-US"/>
        </w:rPr>
      </w:pPr>
    </w:p>
    <w:p w14:paraId="68E5FE47" w14:textId="77777777" w:rsidR="00E644D2" w:rsidRDefault="00E644D2" w:rsidP="00E644D2">
      <w:pPr>
        <w:rPr>
          <w:lang w:val="en-US"/>
        </w:rPr>
      </w:pPr>
    </w:p>
    <w:p w14:paraId="5A58DA1C" w14:textId="77777777" w:rsidR="00E644D2" w:rsidRDefault="00E644D2" w:rsidP="00E644D2">
      <w:pPr>
        <w:rPr>
          <w:lang w:val="en-US"/>
        </w:rPr>
      </w:pPr>
    </w:p>
    <w:p w14:paraId="1DB448BA" w14:textId="77777777" w:rsidR="00E644D2" w:rsidRDefault="00E644D2" w:rsidP="00E644D2">
      <w:pPr>
        <w:rPr>
          <w:lang w:val="en-US"/>
        </w:rPr>
      </w:pPr>
    </w:p>
    <w:p w14:paraId="2856D845" w14:textId="77777777" w:rsidR="00E644D2" w:rsidRDefault="00E644D2" w:rsidP="00E644D2">
      <w:pPr>
        <w:rPr>
          <w:lang w:val="en-US"/>
        </w:rPr>
      </w:pPr>
    </w:p>
    <w:p w14:paraId="26B39A99" w14:textId="77777777" w:rsidR="00E644D2" w:rsidRDefault="00E644D2" w:rsidP="00E644D2">
      <w:pPr>
        <w:rPr>
          <w:lang w:val="en-US"/>
        </w:rPr>
      </w:pPr>
    </w:p>
    <w:p w14:paraId="533E96A7" w14:textId="77777777" w:rsidR="00E644D2" w:rsidRDefault="00E644D2" w:rsidP="00E644D2">
      <w:pPr>
        <w:rPr>
          <w:lang w:val="en-US"/>
        </w:rPr>
      </w:pPr>
    </w:p>
    <w:p w14:paraId="232671EA" w14:textId="20785E47" w:rsidR="00E644D2" w:rsidRDefault="0058631F" w:rsidP="00E644D2">
      <w:pPr>
        <w:pStyle w:val="Heading1"/>
      </w:pPr>
      <w:r>
        <w:rPr>
          <w:noProof/>
        </w:rPr>
        <w:lastRenderedPageBreak/>
        <w:pict w14:anchorId="73265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margin-left:0;margin-top:0;width:451pt;height:676.55pt;z-index:-251618304;mso-position-horizontal:absolute;mso-position-horizontal-relative:text;mso-position-vertical:absolute;mso-position-vertical-relative:text">
            <v:imagedata r:id="rId10" o:title="figure2"/>
          </v:shape>
        </w:pict>
      </w:r>
      <w:r w:rsidR="00E644D2">
        <w:t>Figure 2</w:t>
      </w:r>
    </w:p>
    <w:p w14:paraId="14ECF168" w14:textId="77777777" w:rsidR="00E644D2" w:rsidRPr="00E644D2" w:rsidRDefault="00E644D2" w:rsidP="00E644D2">
      <w:pPr>
        <w:rPr>
          <w:lang w:val="en-US"/>
        </w:rPr>
        <w:sectPr w:rsidR="00E644D2" w:rsidRPr="00E644D2" w:rsidSect="00277530">
          <w:pgSz w:w="11900" w:h="16840" w:code="1"/>
          <w:pgMar w:top="1440" w:right="1440" w:bottom="1440" w:left="1440" w:header="720" w:footer="720" w:gutter="0"/>
          <w:cols w:space="720"/>
          <w:docGrid w:linePitch="360"/>
        </w:sectPr>
      </w:pPr>
    </w:p>
    <w:p w14:paraId="10F94B9D" w14:textId="59BB6FCA" w:rsidR="00F76EC9" w:rsidRDefault="001A3CF5">
      <w:pPr>
        <w:pStyle w:val="Heading1"/>
        <w:sectPr w:rsidR="00F76EC9" w:rsidSect="001A3CF5">
          <w:pgSz w:w="16840" w:h="11900" w:orient="landscape" w:code="1"/>
          <w:pgMar w:top="1440" w:right="1440" w:bottom="1440" w:left="1440" w:header="720" w:footer="720" w:gutter="0"/>
          <w:cols w:space="720"/>
          <w:docGrid w:linePitch="360"/>
        </w:sectPr>
      </w:pPr>
      <w:r>
        <w:rPr>
          <w:noProof/>
          <w:lang w:val="en-AU" w:eastAsia="en-AU"/>
        </w:rPr>
        <w:lastRenderedPageBreak/>
        <w:drawing>
          <wp:anchor distT="0" distB="0" distL="114300" distR="114300" simplePos="0" relativeHeight="251681792" behindDoc="1" locked="0" layoutInCell="1" allowOverlap="1" wp14:anchorId="1B1EAAF5" wp14:editId="33466CB1">
            <wp:simplePos x="0" y="0"/>
            <wp:positionH relativeFrom="margin">
              <wp:posOffset>151075</wp:posOffset>
            </wp:positionH>
            <wp:positionV relativeFrom="paragraph">
              <wp:posOffset>92717</wp:posOffset>
            </wp:positionV>
            <wp:extent cx="9063410" cy="6039367"/>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72721" cy="6045572"/>
                    </a:xfrm>
                    <a:prstGeom prst="rect">
                      <a:avLst/>
                    </a:prstGeom>
                    <a:noFill/>
                    <a:ln>
                      <a:noFill/>
                    </a:ln>
                  </pic:spPr>
                </pic:pic>
              </a:graphicData>
            </a:graphic>
            <wp14:sizeRelH relativeFrom="page">
              <wp14:pctWidth>0</wp14:pctWidth>
            </wp14:sizeRelH>
            <wp14:sizeRelV relativeFrom="page">
              <wp14:pctHeight>0</wp14:pctHeight>
            </wp14:sizeRelV>
          </wp:anchor>
        </w:drawing>
      </w:r>
      <w:r w:rsidR="00277530" w:rsidRPr="00277530">
        <w:t xml:space="preserve">Figure </w:t>
      </w:r>
      <w:r w:rsidR="006F7EDA">
        <w:t>3</w:t>
      </w:r>
      <w:r w:rsidR="006F7EDA">
        <w:br w:type="page"/>
      </w:r>
    </w:p>
    <w:p w14:paraId="3B495779" w14:textId="73BF67AD" w:rsidR="00277530" w:rsidRDefault="0058631F" w:rsidP="009A2813">
      <w:pPr>
        <w:pStyle w:val="Heading1"/>
      </w:pPr>
      <w:r>
        <w:rPr>
          <w:noProof/>
        </w:rPr>
        <w:lastRenderedPageBreak/>
        <w:pict w14:anchorId="609A50E3">
          <v:shape id="_x0000_s1032" type="#_x0000_t75" style="position:absolute;margin-left:15.6pt;margin-top:10.4pt;width:713.85pt;height:475.95pt;z-index:-251646976;mso-position-horizontal:absolute;mso-position-horizontal-relative:text;mso-position-vertical:absolute;mso-position-vertical-relative:text">
            <v:imagedata r:id="rId12" o:title="fig4a_dist_mod_full"/>
          </v:shape>
        </w:pict>
      </w:r>
      <w:r w:rsidR="00277530">
        <w:t>Figure 4</w:t>
      </w:r>
      <w:r w:rsidR="006F7A0D">
        <w:t>A</w:t>
      </w:r>
    </w:p>
    <w:p w14:paraId="46D691F0" w14:textId="77777777" w:rsidR="00F76EC9" w:rsidRDefault="00F76EC9" w:rsidP="00F76EC9">
      <w:pPr>
        <w:rPr>
          <w:lang w:val="en-US"/>
        </w:rPr>
      </w:pPr>
    </w:p>
    <w:p w14:paraId="30A97E1A" w14:textId="77777777" w:rsidR="00F76EC9" w:rsidRDefault="00F76EC9" w:rsidP="00F76EC9">
      <w:pPr>
        <w:rPr>
          <w:lang w:val="en-US"/>
        </w:rPr>
      </w:pPr>
    </w:p>
    <w:p w14:paraId="71578415" w14:textId="77777777" w:rsidR="00F76EC9" w:rsidRDefault="00F76EC9" w:rsidP="00F76EC9">
      <w:pPr>
        <w:rPr>
          <w:lang w:val="en-US"/>
        </w:rPr>
      </w:pPr>
    </w:p>
    <w:p w14:paraId="45731543" w14:textId="77777777" w:rsidR="00F76EC9" w:rsidRDefault="00F76EC9" w:rsidP="00F76EC9">
      <w:pPr>
        <w:rPr>
          <w:lang w:val="en-US"/>
        </w:rPr>
      </w:pPr>
    </w:p>
    <w:p w14:paraId="6B037A16" w14:textId="77777777" w:rsidR="00F76EC9" w:rsidRDefault="00F76EC9" w:rsidP="00F76EC9">
      <w:pPr>
        <w:rPr>
          <w:lang w:val="en-US"/>
        </w:rPr>
      </w:pPr>
    </w:p>
    <w:p w14:paraId="7F6F9A85" w14:textId="77777777" w:rsidR="00F76EC9" w:rsidRDefault="00F76EC9" w:rsidP="00F76EC9">
      <w:pPr>
        <w:rPr>
          <w:lang w:val="en-US"/>
        </w:rPr>
      </w:pPr>
    </w:p>
    <w:p w14:paraId="7787DC52" w14:textId="77777777" w:rsidR="00F76EC9" w:rsidRDefault="00F76EC9" w:rsidP="00F76EC9">
      <w:pPr>
        <w:rPr>
          <w:lang w:val="en-US"/>
        </w:rPr>
      </w:pPr>
    </w:p>
    <w:p w14:paraId="321C274E" w14:textId="77777777" w:rsidR="00F76EC9" w:rsidRDefault="00F76EC9" w:rsidP="00F76EC9">
      <w:pPr>
        <w:rPr>
          <w:lang w:val="en-US"/>
        </w:rPr>
      </w:pPr>
    </w:p>
    <w:p w14:paraId="7D1CBC5D" w14:textId="77777777" w:rsidR="00F76EC9" w:rsidRDefault="00F76EC9" w:rsidP="00F76EC9">
      <w:pPr>
        <w:rPr>
          <w:lang w:val="en-US"/>
        </w:rPr>
      </w:pPr>
    </w:p>
    <w:p w14:paraId="5273449A" w14:textId="77777777" w:rsidR="00F76EC9" w:rsidRDefault="00F76EC9" w:rsidP="00F76EC9">
      <w:pPr>
        <w:rPr>
          <w:lang w:val="en-US"/>
        </w:rPr>
      </w:pPr>
    </w:p>
    <w:p w14:paraId="2B1BBBDC" w14:textId="77777777" w:rsidR="00F76EC9" w:rsidRDefault="00F76EC9" w:rsidP="00F76EC9">
      <w:pPr>
        <w:rPr>
          <w:lang w:val="en-US"/>
        </w:rPr>
      </w:pPr>
    </w:p>
    <w:p w14:paraId="6202C0AF" w14:textId="77777777" w:rsidR="00F76EC9" w:rsidRDefault="00F76EC9" w:rsidP="00F76EC9">
      <w:pPr>
        <w:rPr>
          <w:lang w:val="en-US"/>
        </w:rPr>
      </w:pPr>
    </w:p>
    <w:p w14:paraId="1EA6EAA5" w14:textId="77777777" w:rsidR="00F76EC9" w:rsidRDefault="00F76EC9" w:rsidP="00F76EC9">
      <w:pPr>
        <w:rPr>
          <w:lang w:val="en-US"/>
        </w:rPr>
      </w:pPr>
    </w:p>
    <w:p w14:paraId="04847318" w14:textId="77777777" w:rsidR="00F76EC9" w:rsidRDefault="00F76EC9" w:rsidP="00F76EC9">
      <w:pPr>
        <w:rPr>
          <w:lang w:val="en-US"/>
        </w:rPr>
      </w:pPr>
    </w:p>
    <w:p w14:paraId="68400734" w14:textId="77777777" w:rsidR="00F76EC9" w:rsidRDefault="00F76EC9" w:rsidP="00F76EC9">
      <w:pPr>
        <w:rPr>
          <w:lang w:val="en-US"/>
        </w:rPr>
      </w:pPr>
    </w:p>
    <w:p w14:paraId="7B614B86" w14:textId="77777777" w:rsidR="00F76EC9" w:rsidRDefault="00F76EC9" w:rsidP="00F76EC9">
      <w:pPr>
        <w:rPr>
          <w:lang w:val="en-US"/>
        </w:rPr>
      </w:pPr>
    </w:p>
    <w:p w14:paraId="0F195D5A" w14:textId="286A5DDE" w:rsidR="00F76EC9" w:rsidRDefault="0058631F" w:rsidP="00F76EC9">
      <w:pPr>
        <w:pStyle w:val="Heading1"/>
      </w:pPr>
      <w:r>
        <w:rPr>
          <w:noProof/>
        </w:rPr>
        <w:lastRenderedPageBreak/>
        <w:pict w14:anchorId="4542A2BF">
          <v:shape id="_x0000_s1034" type="#_x0000_t75" style="position:absolute;margin-left:15.65pt;margin-top:10.45pt;width:660.2pt;height:439.9pt;z-index:-251644928;mso-position-horizontal:absolute;mso-position-horizontal-relative:text;mso-position-vertical:absolute;mso-position-vertical-relative:text">
            <v:imagedata r:id="rId13" o:title="fig4b_dist_mod_p1"/>
          </v:shape>
        </w:pict>
      </w:r>
      <w:r w:rsidR="00F76EC9">
        <w:t>Figure 4B</w:t>
      </w:r>
    </w:p>
    <w:p w14:paraId="5741AA1F" w14:textId="1B2060D2" w:rsidR="00F76EC9" w:rsidRDefault="00F76EC9" w:rsidP="00F76EC9">
      <w:pPr>
        <w:rPr>
          <w:lang w:val="en-US"/>
        </w:rPr>
      </w:pPr>
    </w:p>
    <w:p w14:paraId="761673E2" w14:textId="77777777" w:rsidR="00F76EC9" w:rsidRDefault="00F76EC9" w:rsidP="00F76EC9">
      <w:pPr>
        <w:rPr>
          <w:lang w:val="en-US"/>
        </w:rPr>
      </w:pPr>
    </w:p>
    <w:p w14:paraId="5668A886" w14:textId="77777777" w:rsidR="00F76EC9" w:rsidRDefault="00F76EC9" w:rsidP="00F76EC9">
      <w:pPr>
        <w:rPr>
          <w:lang w:val="en-US"/>
        </w:rPr>
      </w:pPr>
    </w:p>
    <w:p w14:paraId="08160D9A" w14:textId="77777777" w:rsidR="00F76EC9" w:rsidRDefault="00F76EC9" w:rsidP="00F76EC9">
      <w:pPr>
        <w:rPr>
          <w:lang w:val="en-US"/>
        </w:rPr>
      </w:pPr>
    </w:p>
    <w:p w14:paraId="51147628" w14:textId="77777777" w:rsidR="00F76EC9" w:rsidRDefault="00F76EC9" w:rsidP="00F76EC9">
      <w:pPr>
        <w:rPr>
          <w:lang w:val="en-US"/>
        </w:rPr>
      </w:pPr>
    </w:p>
    <w:p w14:paraId="1905B2A0" w14:textId="77777777" w:rsidR="00F76EC9" w:rsidRDefault="00F76EC9" w:rsidP="00F76EC9">
      <w:pPr>
        <w:rPr>
          <w:lang w:val="en-US"/>
        </w:rPr>
      </w:pPr>
    </w:p>
    <w:p w14:paraId="0AA272A7" w14:textId="77777777" w:rsidR="00F76EC9" w:rsidRDefault="00F76EC9" w:rsidP="00F76EC9">
      <w:pPr>
        <w:rPr>
          <w:lang w:val="en-US"/>
        </w:rPr>
      </w:pPr>
    </w:p>
    <w:p w14:paraId="151531EF" w14:textId="77777777" w:rsidR="00F76EC9" w:rsidRDefault="00F76EC9" w:rsidP="00F76EC9">
      <w:pPr>
        <w:rPr>
          <w:lang w:val="en-US"/>
        </w:rPr>
      </w:pPr>
    </w:p>
    <w:p w14:paraId="69295951" w14:textId="77777777" w:rsidR="00F76EC9" w:rsidRDefault="00F76EC9" w:rsidP="00F76EC9">
      <w:pPr>
        <w:rPr>
          <w:lang w:val="en-US"/>
        </w:rPr>
      </w:pPr>
    </w:p>
    <w:p w14:paraId="72545ACE" w14:textId="77777777" w:rsidR="00F76EC9" w:rsidRDefault="00F76EC9" w:rsidP="00F76EC9">
      <w:pPr>
        <w:rPr>
          <w:lang w:val="en-US"/>
        </w:rPr>
      </w:pPr>
    </w:p>
    <w:p w14:paraId="292C7DA2" w14:textId="77777777" w:rsidR="00F76EC9" w:rsidRDefault="00F76EC9" w:rsidP="00F76EC9">
      <w:pPr>
        <w:rPr>
          <w:lang w:val="en-US"/>
        </w:rPr>
      </w:pPr>
    </w:p>
    <w:p w14:paraId="2ADC7FCD" w14:textId="77777777" w:rsidR="00F76EC9" w:rsidRDefault="00F76EC9" w:rsidP="00F76EC9">
      <w:pPr>
        <w:rPr>
          <w:lang w:val="en-US"/>
        </w:rPr>
      </w:pPr>
    </w:p>
    <w:p w14:paraId="681FAE0B" w14:textId="77777777" w:rsidR="00F76EC9" w:rsidRDefault="00F76EC9" w:rsidP="00F76EC9">
      <w:pPr>
        <w:rPr>
          <w:lang w:val="en-US"/>
        </w:rPr>
      </w:pPr>
    </w:p>
    <w:p w14:paraId="2264BC48" w14:textId="77777777" w:rsidR="00F76EC9" w:rsidRDefault="00F76EC9" w:rsidP="00F76EC9">
      <w:pPr>
        <w:rPr>
          <w:lang w:val="en-US"/>
        </w:rPr>
      </w:pPr>
    </w:p>
    <w:p w14:paraId="0D97D94C" w14:textId="77777777" w:rsidR="00F76EC9" w:rsidRDefault="00F76EC9" w:rsidP="00F76EC9">
      <w:pPr>
        <w:rPr>
          <w:lang w:val="en-US"/>
        </w:rPr>
      </w:pPr>
    </w:p>
    <w:p w14:paraId="297E3625" w14:textId="77777777" w:rsidR="00F76EC9" w:rsidRPr="00F76EC9" w:rsidRDefault="00F76EC9" w:rsidP="00F76EC9">
      <w:pPr>
        <w:rPr>
          <w:lang w:val="en-US"/>
        </w:rPr>
        <w:sectPr w:rsidR="00F76EC9" w:rsidRPr="00F76EC9" w:rsidSect="00F76EC9">
          <w:pgSz w:w="16840" w:h="11900" w:orient="landscape" w:code="1"/>
          <w:pgMar w:top="1440" w:right="1440" w:bottom="1440" w:left="1440" w:header="720" w:footer="720" w:gutter="0"/>
          <w:cols w:space="720"/>
          <w:docGrid w:linePitch="360"/>
        </w:sectPr>
      </w:pPr>
    </w:p>
    <w:p w14:paraId="27CFB52F" w14:textId="1AE02343" w:rsidR="00277530" w:rsidRDefault="0058631F" w:rsidP="009A2813">
      <w:pPr>
        <w:pStyle w:val="Heading1"/>
        <w:sectPr w:rsidR="00277530" w:rsidSect="00277530">
          <w:pgSz w:w="16840" w:h="11900" w:orient="landscape" w:code="1"/>
          <w:pgMar w:top="1440" w:right="1440" w:bottom="1440" w:left="1440" w:header="720" w:footer="720" w:gutter="0"/>
          <w:cols w:space="720"/>
          <w:docGrid w:linePitch="360"/>
        </w:sectPr>
      </w:pPr>
      <w:r>
        <w:rPr>
          <w:noProof/>
        </w:rPr>
        <w:lastRenderedPageBreak/>
        <w:pict w14:anchorId="01A465C0">
          <v:shape id="_x0000_s1035" type="#_x0000_t75" style="position:absolute;margin-left:11.55pt;margin-top:7.7pt;width:664.3pt;height:442.65pt;z-index:-251642880;mso-position-horizontal:absolute;mso-position-horizontal-relative:text;mso-position-vertical:absolute;mso-position-vertical-relative:text">
            <v:imagedata r:id="rId14" o:title="fig5_dist_ls"/>
          </v:shape>
        </w:pict>
      </w:r>
      <w:r w:rsidR="00277530">
        <w:t>Figure 5</w:t>
      </w:r>
      <w:r w:rsidR="006F7EDA">
        <w:t xml:space="preserve"> </w:t>
      </w:r>
    </w:p>
    <w:p w14:paraId="14C18E45" w14:textId="52727E4A" w:rsidR="00277530" w:rsidRPr="006F7EDA" w:rsidRDefault="0058631F" w:rsidP="009A2813">
      <w:pPr>
        <w:pStyle w:val="Heading1"/>
      </w:pPr>
      <w:r>
        <w:rPr>
          <w:noProof/>
        </w:rPr>
        <w:lastRenderedPageBreak/>
        <w:pict w14:anchorId="04C69C9A">
          <v:shape id="_x0000_s1036" type="#_x0000_t75" style="position:absolute;margin-left:0;margin-top:0;width:675.85pt;height:450.35pt;z-index:-251640832;mso-position-horizontal:absolute;mso-position-horizontal-relative:text;mso-position-vertical:absolute;mso-position-vertical-relative:text">
            <v:imagedata r:id="rId15" o:title="fig6_var_ls"/>
          </v:shape>
        </w:pict>
      </w:r>
      <w:r w:rsidR="006F7EDA">
        <w:t>Figure 6</w:t>
      </w:r>
    </w:p>
    <w:p w14:paraId="31BA015F" w14:textId="02B41A16" w:rsidR="008104CD" w:rsidRDefault="008104CD" w:rsidP="005343F5">
      <w:pPr>
        <w:spacing w:before="120" w:after="120" w:line="480" w:lineRule="auto"/>
        <w:ind w:firstLine="720"/>
        <w:rPr>
          <w:lang w:val="en-US"/>
        </w:rPr>
      </w:pPr>
    </w:p>
    <w:p w14:paraId="39FA4DE5" w14:textId="77777777" w:rsidR="00277530" w:rsidRDefault="00277530" w:rsidP="005343F5">
      <w:pPr>
        <w:spacing w:before="120" w:after="120" w:line="480" w:lineRule="auto"/>
        <w:ind w:firstLine="720"/>
        <w:rPr>
          <w:rFonts w:eastAsiaTheme="minorEastAsia"/>
          <w:lang w:val="en-US"/>
        </w:rPr>
        <w:sectPr w:rsidR="00277530" w:rsidSect="006F7EDA">
          <w:pgSz w:w="16840" w:h="11900" w:orient="landscape" w:code="1"/>
          <w:pgMar w:top="1440" w:right="1440" w:bottom="1440" w:left="1440" w:header="720" w:footer="720" w:gutter="0"/>
          <w:cols w:space="720"/>
          <w:docGrid w:linePitch="360"/>
        </w:sectPr>
      </w:pPr>
    </w:p>
    <w:p w14:paraId="4BB71EA5" w14:textId="160A2540" w:rsidR="006F7EDA" w:rsidRPr="00CB3821" w:rsidRDefault="0058631F" w:rsidP="00CB3821">
      <w:pPr>
        <w:pStyle w:val="Heading1"/>
        <w:sectPr w:rsidR="006F7EDA" w:rsidRPr="00CB3821" w:rsidSect="006F7EDA">
          <w:pgSz w:w="16840" w:h="11900" w:orient="landscape" w:code="1"/>
          <w:pgMar w:top="1440" w:right="1440" w:bottom="1440" w:left="1440" w:header="720" w:footer="720" w:gutter="0"/>
          <w:cols w:space="720"/>
          <w:docGrid w:linePitch="360"/>
        </w:sectPr>
      </w:pPr>
      <w:r>
        <w:rPr>
          <w:noProof/>
        </w:rPr>
        <w:lastRenderedPageBreak/>
        <w:pict w14:anchorId="41F031EE">
          <v:shape id="_x0000_s1037" type="#_x0000_t75" style="position:absolute;margin-left:0;margin-top:0;width:675.85pt;height:450.35pt;z-index:-251638784;mso-position-horizontal:absolute;mso-position-horizontal-relative:text;mso-position-vertical:absolute;mso-position-vertical-relative:text">
            <v:imagedata r:id="rId16" o:title="fig7_cov_ls"/>
          </v:shape>
        </w:pict>
      </w:r>
      <w:r w:rsidR="006F7EDA" w:rsidRPr="006F7EDA">
        <w:t>Figure 7</w:t>
      </w:r>
    </w:p>
    <w:p w14:paraId="3658C21D" w14:textId="17E9D3D3" w:rsidR="004B113A" w:rsidRPr="006F7EDA" w:rsidRDefault="006F7EDA" w:rsidP="009A2813">
      <w:pPr>
        <w:pStyle w:val="Heading1"/>
      </w:pPr>
      <w:r>
        <w:lastRenderedPageBreak/>
        <w:t>Figure 8</w:t>
      </w:r>
    </w:p>
    <w:p w14:paraId="221BEAFF" w14:textId="74CC7B98" w:rsidR="00C138B4" w:rsidRDefault="0058631F" w:rsidP="005343F5">
      <w:pPr>
        <w:spacing w:before="120" w:after="120" w:line="480" w:lineRule="auto"/>
        <w:ind w:firstLine="720"/>
        <w:rPr>
          <w:rFonts w:eastAsiaTheme="minorEastAsia"/>
          <w:noProof/>
          <w:lang w:eastAsia="en-AU"/>
        </w:rPr>
      </w:pPr>
      <w:r>
        <w:rPr>
          <w:noProof/>
        </w:rPr>
        <w:pict w14:anchorId="2812D044">
          <v:shape id="_x0000_s1044" type="#_x0000_t75" style="position:absolute;left:0;text-align:left;margin-left:36pt;margin-top:.3pt;width:647.3pt;height:242.5pt;z-index:-251622400;mso-position-horizontal:absolute;mso-position-horizontal-relative:text;mso-position-vertical:absolute;mso-position-vertical-relative:text">
            <v:imagedata r:id="rId17" o:title="fig8AllelicFX_ls"/>
          </v:shape>
        </w:pict>
      </w:r>
    </w:p>
    <w:p w14:paraId="7EB242D5" w14:textId="77777777" w:rsidR="006F7EDA" w:rsidRDefault="006F7EDA" w:rsidP="005343F5">
      <w:pPr>
        <w:spacing w:before="120" w:after="120" w:line="480" w:lineRule="auto"/>
        <w:ind w:firstLine="720"/>
        <w:rPr>
          <w:rFonts w:eastAsiaTheme="minorEastAsia"/>
          <w:lang w:val="en-US"/>
        </w:rPr>
      </w:pPr>
    </w:p>
    <w:p w14:paraId="5BC9C961" w14:textId="77777777" w:rsidR="004712CC" w:rsidRDefault="004712CC" w:rsidP="005343F5">
      <w:pPr>
        <w:spacing w:before="120" w:after="120" w:line="480" w:lineRule="auto"/>
        <w:ind w:firstLine="720"/>
        <w:rPr>
          <w:rFonts w:eastAsiaTheme="minorEastAsia"/>
          <w:lang w:val="en-US"/>
        </w:rPr>
      </w:pPr>
    </w:p>
    <w:p w14:paraId="0A4E6D7D" w14:textId="77777777" w:rsidR="004712CC" w:rsidRDefault="004712CC" w:rsidP="005343F5">
      <w:pPr>
        <w:spacing w:before="120" w:after="120" w:line="480" w:lineRule="auto"/>
        <w:ind w:firstLine="720"/>
        <w:rPr>
          <w:rFonts w:eastAsiaTheme="minorEastAsia"/>
          <w:lang w:val="en-US"/>
        </w:rPr>
      </w:pPr>
    </w:p>
    <w:p w14:paraId="705F281E" w14:textId="77777777" w:rsidR="004712CC" w:rsidRDefault="004712CC" w:rsidP="005343F5">
      <w:pPr>
        <w:spacing w:before="120" w:after="120" w:line="480" w:lineRule="auto"/>
        <w:ind w:firstLine="720"/>
        <w:rPr>
          <w:rFonts w:eastAsiaTheme="minorEastAsia"/>
          <w:lang w:val="en-US"/>
        </w:rPr>
      </w:pPr>
    </w:p>
    <w:p w14:paraId="5B4DD028" w14:textId="77777777" w:rsidR="004712CC" w:rsidRDefault="004712CC" w:rsidP="005343F5">
      <w:pPr>
        <w:spacing w:before="120" w:after="120" w:line="480" w:lineRule="auto"/>
        <w:ind w:firstLine="720"/>
        <w:rPr>
          <w:rFonts w:eastAsiaTheme="minorEastAsia"/>
          <w:lang w:val="en-US"/>
        </w:rPr>
      </w:pPr>
    </w:p>
    <w:p w14:paraId="141B431A" w14:textId="77777777" w:rsidR="004712CC" w:rsidRDefault="004712CC" w:rsidP="005343F5">
      <w:pPr>
        <w:spacing w:before="120" w:after="120" w:line="480" w:lineRule="auto"/>
        <w:ind w:firstLine="720"/>
        <w:rPr>
          <w:rFonts w:eastAsiaTheme="minorEastAsia"/>
          <w:lang w:val="en-US"/>
        </w:rPr>
      </w:pPr>
    </w:p>
    <w:p w14:paraId="50D93D8C" w14:textId="77777777" w:rsidR="004712CC" w:rsidRDefault="004712CC" w:rsidP="005343F5">
      <w:pPr>
        <w:spacing w:before="120" w:after="120" w:line="480" w:lineRule="auto"/>
        <w:ind w:firstLine="720"/>
        <w:rPr>
          <w:rFonts w:eastAsiaTheme="minorEastAsia"/>
          <w:lang w:val="en-US"/>
        </w:rPr>
      </w:pPr>
    </w:p>
    <w:p w14:paraId="5DAB74DE" w14:textId="77777777" w:rsidR="004712CC" w:rsidRDefault="004712CC" w:rsidP="005343F5">
      <w:pPr>
        <w:spacing w:before="120" w:after="120" w:line="480" w:lineRule="auto"/>
        <w:ind w:firstLine="720"/>
        <w:rPr>
          <w:rFonts w:eastAsiaTheme="minorEastAsia"/>
          <w:lang w:val="en-US"/>
        </w:rPr>
      </w:pPr>
    </w:p>
    <w:p w14:paraId="01AD2F08" w14:textId="77777777" w:rsidR="004712CC" w:rsidRDefault="004712CC" w:rsidP="005343F5">
      <w:pPr>
        <w:spacing w:before="120" w:after="120" w:line="480" w:lineRule="auto"/>
        <w:ind w:firstLine="720"/>
        <w:rPr>
          <w:rFonts w:eastAsiaTheme="minorEastAsia"/>
          <w:lang w:val="en-US"/>
        </w:rPr>
      </w:pPr>
    </w:p>
    <w:p w14:paraId="3D0475C2" w14:textId="77777777" w:rsidR="004712CC" w:rsidRDefault="004712CC" w:rsidP="005343F5">
      <w:pPr>
        <w:spacing w:before="120" w:after="120" w:line="480" w:lineRule="auto"/>
        <w:ind w:firstLine="720"/>
        <w:rPr>
          <w:rFonts w:eastAsiaTheme="minorEastAsia"/>
          <w:lang w:val="en-US"/>
        </w:rPr>
      </w:pPr>
    </w:p>
    <w:p w14:paraId="3128437E" w14:textId="77777777" w:rsidR="004712CC" w:rsidRDefault="004712CC" w:rsidP="005343F5">
      <w:pPr>
        <w:spacing w:before="120" w:after="120" w:line="480" w:lineRule="auto"/>
        <w:ind w:firstLine="720"/>
        <w:rPr>
          <w:rFonts w:eastAsiaTheme="minorEastAsia"/>
          <w:lang w:val="en-US"/>
        </w:rPr>
      </w:pPr>
    </w:p>
    <w:p w14:paraId="50DF0518" w14:textId="77777777" w:rsidR="001B44D6" w:rsidRDefault="001B44D6" w:rsidP="001B44D6">
      <w:pPr>
        <w:spacing w:before="120" w:after="120" w:line="480" w:lineRule="auto"/>
        <w:rPr>
          <w:rFonts w:eastAsiaTheme="minorEastAsia"/>
          <w:lang w:val="en-US"/>
        </w:rPr>
      </w:pPr>
    </w:p>
    <w:p w14:paraId="1F432A90" w14:textId="7BF18421" w:rsidR="001B44D6" w:rsidRDefault="001B44D6" w:rsidP="001B44D6">
      <w:pPr>
        <w:pStyle w:val="Heading1"/>
      </w:pPr>
      <w:r>
        <w:lastRenderedPageBreak/>
        <w:t xml:space="preserve">Figure 9 </w:t>
      </w:r>
      <w:bookmarkStart w:id="50" w:name="_GoBack"/>
      <w:commentRangeStart w:id="51"/>
      <w:r w:rsidR="004712CC">
        <w:rPr>
          <w:noProof/>
          <w:lang w:val="en-AU" w:eastAsia="en-AU"/>
        </w:rPr>
        <w:drawing>
          <wp:anchor distT="0" distB="0" distL="114300" distR="114300" simplePos="0" relativeHeight="251680768" behindDoc="1" locked="0" layoutInCell="1" allowOverlap="1" wp14:anchorId="2C9EAE76" wp14:editId="31CF2981">
            <wp:simplePos x="0" y="0"/>
            <wp:positionH relativeFrom="column">
              <wp:posOffset>0</wp:posOffset>
            </wp:positionH>
            <wp:positionV relativeFrom="paragraph">
              <wp:posOffset>-77470</wp:posOffset>
            </wp:positionV>
            <wp:extent cx="8849995" cy="4977765"/>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49995" cy="49777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0"/>
      <w:commentRangeEnd w:id="51"/>
      <w:r w:rsidR="00AA2BB2">
        <w:rPr>
          <w:rStyle w:val="CommentReference"/>
          <w:b w:val="0"/>
          <w:bCs w:val="0"/>
          <w:lang w:val="en-AU"/>
        </w:rPr>
        <w:commentReference w:id="51"/>
      </w:r>
    </w:p>
    <w:p w14:paraId="00F16B60" w14:textId="77777777" w:rsidR="001B44D6" w:rsidRPr="001B44D6" w:rsidRDefault="001B44D6" w:rsidP="001B44D6">
      <w:pPr>
        <w:rPr>
          <w:lang w:val="en-US"/>
        </w:rPr>
        <w:sectPr w:rsidR="001B44D6" w:rsidRPr="001B44D6" w:rsidSect="001B44D6">
          <w:pgSz w:w="15840" w:h="12240" w:orient="landscape" w:code="1"/>
          <w:pgMar w:top="1440" w:right="1440" w:bottom="1440" w:left="1440" w:header="720" w:footer="720" w:gutter="0"/>
          <w:cols w:space="720"/>
          <w:docGrid w:linePitch="360"/>
        </w:sectPr>
      </w:pPr>
    </w:p>
    <w:p w14:paraId="17360886" w14:textId="2023B8B6" w:rsidR="00DF6775" w:rsidRDefault="008567EE" w:rsidP="00DF6775">
      <w:pPr>
        <w:pStyle w:val="Heading1"/>
      </w:pPr>
      <w:r>
        <w:lastRenderedPageBreak/>
        <w:t>Supplementary material</w:t>
      </w:r>
    </w:p>
    <w:p w14:paraId="358AD0F8" w14:textId="4FC31E71" w:rsidR="00231D66" w:rsidRDefault="0058631F" w:rsidP="00231D66">
      <w:pPr>
        <w:pStyle w:val="Heading1"/>
      </w:pPr>
      <w:r>
        <w:rPr>
          <w:noProof/>
        </w:rPr>
        <w:pict w14:anchorId="33794E71">
          <v:shape id="_x0000_s1043" type="#_x0000_t75" style="position:absolute;margin-left:0;margin-top:0;width:9in;height:6in;z-index:-251624448;mso-position-horizontal:absolute;mso-position-horizontal-relative:text;mso-position-vertical:absolute;mso-position-vertical-relative:text">
            <v:imagedata r:id="rId19" o:title="S1QTLdel_mut_freqs"/>
          </v:shape>
        </w:pict>
      </w:r>
      <w:r w:rsidR="00231D66">
        <w:t>Figure S1</w:t>
      </w:r>
    </w:p>
    <w:p w14:paraId="62629CFD" w14:textId="3E4B6093" w:rsidR="00231D66" w:rsidRDefault="00231D66" w:rsidP="00231D66">
      <w:pPr>
        <w:rPr>
          <w:lang w:val="en-US"/>
        </w:rPr>
      </w:pPr>
    </w:p>
    <w:p w14:paraId="7B7122A7" w14:textId="77777777" w:rsidR="002F2220" w:rsidRDefault="002F2220" w:rsidP="005E6D0B">
      <w:pPr>
        <w:pStyle w:val="Heading1"/>
        <w:sectPr w:rsidR="002F2220" w:rsidSect="002F2220">
          <w:pgSz w:w="15840" w:h="12240" w:orient="landscape" w:code="1"/>
          <w:pgMar w:top="1440" w:right="1440" w:bottom="1440" w:left="1440" w:header="720" w:footer="720" w:gutter="0"/>
          <w:cols w:space="720"/>
          <w:docGrid w:linePitch="360"/>
        </w:sectPr>
      </w:pPr>
    </w:p>
    <w:p w14:paraId="57AEAFD6" w14:textId="01BAEF0B" w:rsidR="005E6D0B" w:rsidRPr="005E6D0B" w:rsidRDefault="005E6D0B" w:rsidP="005E6D0B">
      <w:pPr>
        <w:pStyle w:val="Heading1"/>
      </w:pPr>
      <w:r>
        <w:rPr>
          <w:rFonts w:eastAsiaTheme="minorEastAsia"/>
          <w:noProof/>
          <w:lang w:val="en-AU" w:eastAsia="en-AU"/>
        </w:rPr>
        <w:lastRenderedPageBreak/>
        <w:drawing>
          <wp:anchor distT="0" distB="0" distL="114300" distR="114300" simplePos="0" relativeHeight="251682816" behindDoc="1" locked="0" layoutInCell="1" allowOverlap="1" wp14:anchorId="3D8534FC" wp14:editId="5369A453">
            <wp:simplePos x="0" y="0"/>
            <wp:positionH relativeFrom="column">
              <wp:posOffset>155275</wp:posOffset>
            </wp:positionH>
            <wp:positionV relativeFrom="paragraph">
              <wp:posOffset>151250</wp:posOffset>
            </wp:positionV>
            <wp:extent cx="6262562" cy="6262562"/>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62946" cy="6262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775">
        <w:t>Figure S2</w:t>
      </w:r>
    </w:p>
    <w:p w14:paraId="33967C9B" w14:textId="77777777" w:rsidR="001F226B" w:rsidRDefault="001F226B" w:rsidP="005343F5">
      <w:pPr>
        <w:spacing w:before="120" w:after="120" w:line="480" w:lineRule="auto"/>
        <w:ind w:firstLine="720"/>
        <w:rPr>
          <w:rFonts w:eastAsiaTheme="minorEastAsia"/>
          <w:lang w:val="en-US"/>
        </w:rPr>
      </w:pPr>
    </w:p>
    <w:p w14:paraId="45DEDD35" w14:textId="77777777" w:rsidR="001F226B" w:rsidRDefault="001F226B" w:rsidP="005343F5">
      <w:pPr>
        <w:spacing w:before="120" w:after="120" w:line="480" w:lineRule="auto"/>
        <w:ind w:firstLine="720"/>
        <w:rPr>
          <w:rFonts w:eastAsiaTheme="minorEastAsia"/>
          <w:noProof/>
          <w:lang w:val="en-US"/>
        </w:rPr>
      </w:pPr>
    </w:p>
    <w:p w14:paraId="58208B7D" w14:textId="2B142037" w:rsidR="001F226B" w:rsidRDefault="001F226B" w:rsidP="005343F5">
      <w:pPr>
        <w:spacing w:before="120" w:after="120" w:line="480" w:lineRule="auto"/>
        <w:ind w:firstLine="720"/>
        <w:rPr>
          <w:lang w:val="en-US"/>
        </w:rPr>
      </w:pPr>
    </w:p>
    <w:p w14:paraId="273FD807" w14:textId="53ADA2CF" w:rsidR="009A464C" w:rsidRDefault="009A464C" w:rsidP="005343F5">
      <w:pPr>
        <w:spacing w:before="120" w:after="120" w:line="480" w:lineRule="auto"/>
        <w:ind w:firstLine="720"/>
        <w:rPr>
          <w:lang w:val="en-US"/>
        </w:rPr>
      </w:pPr>
    </w:p>
    <w:p w14:paraId="3E81DDCF" w14:textId="77777777" w:rsidR="00E93C5B" w:rsidRDefault="00E93C5B" w:rsidP="005343F5">
      <w:pPr>
        <w:spacing w:before="120" w:after="120" w:line="480" w:lineRule="auto"/>
        <w:ind w:firstLine="720"/>
        <w:rPr>
          <w:lang w:val="en-US"/>
        </w:rPr>
      </w:pPr>
    </w:p>
    <w:p w14:paraId="172717A2" w14:textId="77777777" w:rsidR="00E93C5B" w:rsidRDefault="00E93C5B" w:rsidP="005343F5">
      <w:pPr>
        <w:spacing w:before="120" w:after="120" w:line="480" w:lineRule="auto"/>
        <w:ind w:firstLine="720"/>
        <w:rPr>
          <w:lang w:val="en-US"/>
        </w:rPr>
      </w:pPr>
    </w:p>
    <w:p w14:paraId="30354AE3" w14:textId="77777777" w:rsidR="00DF6775" w:rsidRDefault="00DF6775" w:rsidP="005343F5">
      <w:pPr>
        <w:spacing w:before="120" w:after="120" w:line="480" w:lineRule="auto"/>
        <w:ind w:firstLine="720"/>
        <w:rPr>
          <w:lang w:val="en-US"/>
        </w:rPr>
      </w:pPr>
    </w:p>
    <w:p w14:paraId="0786C182" w14:textId="77777777" w:rsidR="00DF6775" w:rsidRDefault="00DF6775" w:rsidP="005343F5">
      <w:pPr>
        <w:spacing w:before="120" w:after="120" w:line="480" w:lineRule="auto"/>
        <w:ind w:firstLine="720"/>
        <w:rPr>
          <w:lang w:val="en-US"/>
        </w:rPr>
      </w:pPr>
    </w:p>
    <w:p w14:paraId="57BA3FF0" w14:textId="77777777" w:rsidR="00DF6775" w:rsidRDefault="00DF6775" w:rsidP="005343F5">
      <w:pPr>
        <w:spacing w:before="120" w:after="120" w:line="480" w:lineRule="auto"/>
        <w:ind w:firstLine="720"/>
        <w:rPr>
          <w:lang w:val="en-US"/>
        </w:rPr>
      </w:pPr>
    </w:p>
    <w:p w14:paraId="1F33BE5E" w14:textId="77777777" w:rsidR="00DF6775" w:rsidRDefault="00DF6775" w:rsidP="005343F5">
      <w:pPr>
        <w:spacing w:before="120" w:after="120" w:line="480" w:lineRule="auto"/>
        <w:ind w:firstLine="720"/>
        <w:rPr>
          <w:lang w:val="en-US"/>
        </w:rPr>
      </w:pPr>
    </w:p>
    <w:p w14:paraId="1F1AF05F" w14:textId="77777777" w:rsidR="00DF6775" w:rsidRDefault="00DF6775" w:rsidP="005343F5">
      <w:pPr>
        <w:spacing w:before="120" w:after="120" w:line="480" w:lineRule="auto"/>
        <w:ind w:firstLine="720"/>
        <w:rPr>
          <w:lang w:val="en-US"/>
        </w:rPr>
      </w:pPr>
    </w:p>
    <w:p w14:paraId="67842648" w14:textId="77777777" w:rsidR="00DF6775" w:rsidRDefault="00DF6775" w:rsidP="005343F5">
      <w:pPr>
        <w:spacing w:before="120" w:after="120" w:line="480" w:lineRule="auto"/>
        <w:ind w:firstLine="720"/>
        <w:rPr>
          <w:lang w:val="en-US"/>
        </w:rPr>
      </w:pPr>
    </w:p>
    <w:p w14:paraId="53BD73B8" w14:textId="77777777" w:rsidR="00DF6775" w:rsidRDefault="00DF6775" w:rsidP="005343F5">
      <w:pPr>
        <w:spacing w:before="120" w:after="120" w:line="480" w:lineRule="auto"/>
        <w:ind w:firstLine="720"/>
        <w:rPr>
          <w:lang w:val="en-US"/>
        </w:rPr>
      </w:pPr>
    </w:p>
    <w:p w14:paraId="260D3256" w14:textId="77777777" w:rsidR="00DF6775" w:rsidRDefault="00DF6775" w:rsidP="005343F5">
      <w:pPr>
        <w:spacing w:before="120" w:after="120" w:line="480" w:lineRule="auto"/>
        <w:ind w:firstLine="720"/>
        <w:rPr>
          <w:lang w:val="en-US"/>
        </w:rPr>
      </w:pPr>
    </w:p>
    <w:p w14:paraId="6350D492" w14:textId="77777777" w:rsidR="00DF6775" w:rsidRDefault="00DF6775" w:rsidP="005343F5">
      <w:pPr>
        <w:spacing w:before="120" w:after="120" w:line="480" w:lineRule="auto"/>
        <w:ind w:firstLine="720"/>
        <w:rPr>
          <w:lang w:val="en-US"/>
        </w:rPr>
      </w:pPr>
    </w:p>
    <w:p w14:paraId="2EF7E23F" w14:textId="77777777" w:rsidR="00DF6775" w:rsidRDefault="00DF6775" w:rsidP="005343F5">
      <w:pPr>
        <w:spacing w:before="120" w:after="120" w:line="480" w:lineRule="auto"/>
        <w:ind w:firstLine="720"/>
        <w:rPr>
          <w:lang w:val="en-US"/>
        </w:rPr>
      </w:pPr>
    </w:p>
    <w:p w14:paraId="4DB70B7F" w14:textId="77777777" w:rsidR="005E6D0B" w:rsidRDefault="005E6D0B" w:rsidP="005343F5">
      <w:pPr>
        <w:spacing w:before="120" w:after="120" w:line="480" w:lineRule="auto"/>
        <w:ind w:firstLine="720"/>
        <w:rPr>
          <w:lang w:val="en-US"/>
        </w:rPr>
      </w:pPr>
    </w:p>
    <w:p w14:paraId="35AEAE3E" w14:textId="77777777" w:rsidR="001B44D6" w:rsidRDefault="001B44D6" w:rsidP="005343F5">
      <w:pPr>
        <w:spacing w:before="120" w:after="120" w:line="480" w:lineRule="auto"/>
        <w:ind w:firstLine="720"/>
        <w:rPr>
          <w:lang w:val="en-US"/>
        </w:rPr>
      </w:pPr>
    </w:p>
    <w:p w14:paraId="0240D777" w14:textId="2A6C3230" w:rsidR="005E6D0B" w:rsidRDefault="0058631F" w:rsidP="005E6D0B">
      <w:pPr>
        <w:pStyle w:val="Heading1"/>
      </w:pPr>
      <w:r>
        <w:rPr>
          <w:noProof/>
        </w:rPr>
        <w:lastRenderedPageBreak/>
        <w:pict w14:anchorId="17A4DAD7">
          <v:shape id="_x0000_s1041" type="#_x0000_t75" style="position:absolute;margin-left:14.3pt;margin-top:14.3pt;width:453pt;height:453pt;z-index:-251628544;mso-position-horizontal:absolute;mso-position-horizontal-relative:text;mso-position-vertical:absolute;mso-position-vertical-relative:text">
            <v:imagedata r:id="rId21" o:title="S3Aplot_lhc_null"/>
          </v:shape>
        </w:pict>
      </w:r>
      <w:r w:rsidR="005E6D0B">
        <w:t>Figure S3A</w:t>
      </w:r>
    </w:p>
    <w:p w14:paraId="16D1E616" w14:textId="77777777" w:rsidR="005E6D0B" w:rsidRDefault="005E6D0B" w:rsidP="005343F5">
      <w:pPr>
        <w:spacing w:before="120" w:after="120" w:line="480" w:lineRule="auto"/>
        <w:ind w:firstLine="720"/>
        <w:rPr>
          <w:lang w:val="en-US"/>
        </w:rPr>
      </w:pPr>
    </w:p>
    <w:p w14:paraId="3EF7C4ED" w14:textId="77777777" w:rsidR="00DF6775" w:rsidRDefault="00DF6775" w:rsidP="005343F5">
      <w:pPr>
        <w:spacing w:before="120" w:after="120" w:line="480" w:lineRule="auto"/>
        <w:ind w:firstLine="720"/>
        <w:rPr>
          <w:lang w:val="en-US"/>
        </w:rPr>
      </w:pPr>
    </w:p>
    <w:p w14:paraId="275BC8AC" w14:textId="77777777" w:rsidR="00E93C5B" w:rsidRDefault="00E93C5B" w:rsidP="005343F5">
      <w:pPr>
        <w:spacing w:before="120" w:after="120" w:line="480" w:lineRule="auto"/>
        <w:ind w:firstLine="720"/>
        <w:rPr>
          <w:lang w:val="en-US"/>
        </w:rPr>
      </w:pPr>
    </w:p>
    <w:p w14:paraId="424A9DC7" w14:textId="77777777" w:rsidR="00DF6775" w:rsidRDefault="00DF6775" w:rsidP="005343F5">
      <w:pPr>
        <w:spacing w:before="120" w:after="120" w:line="480" w:lineRule="auto"/>
        <w:ind w:firstLine="720"/>
        <w:rPr>
          <w:lang w:val="en-US"/>
        </w:rPr>
      </w:pPr>
    </w:p>
    <w:p w14:paraId="4FCE9B7C" w14:textId="77777777" w:rsidR="00DF6775" w:rsidRDefault="00DF6775" w:rsidP="005343F5">
      <w:pPr>
        <w:spacing w:before="120" w:after="120" w:line="480" w:lineRule="auto"/>
        <w:ind w:firstLine="720"/>
        <w:rPr>
          <w:lang w:val="en-US"/>
        </w:rPr>
      </w:pPr>
    </w:p>
    <w:p w14:paraId="442FC0F5" w14:textId="77777777" w:rsidR="00DF6775" w:rsidRDefault="00DF6775" w:rsidP="005343F5">
      <w:pPr>
        <w:spacing w:before="120" w:after="120" w:line="480" w:lineRule="auto"/>
        <w:ind w:firstLine="720"/>
        <w:rPr>
          <w:lang w:val="en-US"/>
        </w:rPr>
      </w:pPr>
    </w:p>
    <w:p w14:paraId="770A59D5" w14:textId="77777777" w:rsidR="00DF6775" w:rsidRDefault="00DF6775" w:rsidP="005343F5">
      <w:pPr>
        <w:spacing w:before="120" w:after="120" w:line="480" w:lineRule="auto"/>
        <w:ind w:firstLine="720"/>
        <w:rPr>
          <w:lang w:val="en-US"/>
        </w:rPr>
      </w:pPr>
    </w:p>
    <w:p w14:paraId="6325309F" w14:textId="77777777" w:rsidR="00DF6775" w:rsidRDefault="00DF6775" w:rsidP="005343F5">
      <w:pPr>
        <w:spacing w:before="120" w:after="120" w:line="480" w:lineRule="auto"/>
        <w:ind w:firstLine="720"/>
        <w:rPr>
          <w:lang w:val="en-US"/>
        </w:rPr>
      </w:pPr>
    </w:p>
    <w:p w14:paraId="24C72180" w14:textId="77777777" w:rsidR="00DF6775" w:rsidRDefault="00DF6775" w:rsidP="005343F5">
      <w:pPr>
        <w:spacing w:before="120" w:after="120" w:line="480" w:lineRule="auto"/>
        <w:ind w:firstLine="720"/>
        <w:rPr>
          <w:lang w:val="en-US"/>
        </w:rPr>
      </w:pPr>
    </w:p>
    <w:p w14:paraId="065CE7E5" w14:textId="77777777" w:rsidR="00DF6775" w:rsidRDefault="00DF6775" w:rsidP="005343F5">
      <w:pPr>
        <w:spacing w:before="120" w:after="120" w:line="480" w:lineRule="auto"/>
        <w:ind w:firstLine="720"/>
        <w:rPr>
          <w:lang w:val="en-US"/>
        </w:rPr>
      </w:pPr>
    </w:p>
    <w:p w14:paraId="3538FF1A" w14:textId="77777777" w:rsidR="00DF6775" w:rsidRDefault="00DF6775" w:rsidP="005343F5">
      <w:pPr>
        <w:spacing w:before="120" w:after="120" w:line="480" w:lineRule="auto"/>
        <w:ind w:firstLine="720"/>
        <w:rPr>
          <w:lang w:val="en-US"/>
        </w:rPr>
      </w:pPr>
    </w:p>
    <w:p w14:paraId="669F6A26" w14:textId="77777777" w:rsidR="00DF6775" w:rsidRDefault="00DF6775" w:rsidP="005343F5">
      <w:pPr>
        <w:spacing w:before="120" w:after="120" w:line="480" w:lineRule="auto"/>
        <w:ind w:firstLine="720"/>
        <w:rPr>
          <w:lang w:val="en-US"/>
        </w:rPr>
      </w:pPr>
    </w:p>
    <w:p w14:paraId="0CB82E9E" w14:textId="77777777" w:rsidR="00DF6775" w:rsidRDefault="00DF6775" w:rsidP="005343F5">
      <w:pPr>
        <w:spacing w:before="120" w:after="120" w:line="480" w:lineRule="auto"/>
        <w:ind w:firstLine="720"/>
        <w:rPr>
          <w:lang w:val="en-US"/>
        </w:rPr>
      </w:pPr>
    </w:p>
    <w:p w14:paraId="10E10BB7" w14:textId="77777777" w:rsidR="00DF6775" w:rsidRDefault="00DF6775" w:rsidP="005343F5">
      <w:pPr>
        <w:spacing w:before="120" w:after="120" w:line="480" w:lineRule="auto"/>
        <w:ind w:firstLine="720"/>
        <w:rPr>
          <w:lang w:val="en-US"/>
        </w:rPr>
      </w:pPr>
    </w:p>
    <w:p w14:paraId="248B1452" w14:textId="77777777" w:rsidR="00DF6775" w:rsidRDefault="00DF6775" w:rsidP="005343F5">
      <w:pPr>
        <w:spacing w:before="120" w:after="120" w:line="480" w:lineRule="auto"/>
        <w:ind w:firstLine="720"/>
        <w:rPr>
          <w:lang w:val="en-US"/>
        </w:rPr>
      </w:pPr>
    </w:p>
    <w:p w14:paraId="0697410B" w14:textId="77777777" w:rsidR="00DF6775" w:rsidRDefault="00DF6775" w:rsidP="005343F5">
      <w:pPr>
        <w:spacing w:before="120" w:after="120" w:line="480" w:lineRule="auto"/>
        <w:ind w:firstLine="720"/>
        <w:rPr>
          <w:lang w:val="en-US"/>
        </w:rPr>
      </w:pPr>
    </w:p>
    <w:p w14:paraId="73A6FFC3" w14:textId="77777777" w:rsidR="00DF6775" w:rsidRDefault="00DF6775" w:rsidP="005343F5">
      <w:pPr>
        <w:spacing w:before="120" w:after="120" w:line="480" w:lineRule="auto"/>
        <w:ind w:firstLine="720"/>
        <w:rPr>
          <w:lang w:val="en-US"/>
        </w:rPr>
      </w:pPr>
    </w:p>
    <w:p w14:paraId="5F4D8A04" w14:textId="77777777" w:rsidR="005E6D0B" w:rsidRDefault="005E6D0B" w:rsidP="005343F5">
      <w:pPr>
        <w:spacing w:before="120" w:after="120" w:line="480" w:lineRule="auto"/>
        <w:ind w:firstLine="720"/>
        <w:rPr>
          <w:lang w:val="en-US"/>
        </w:rPr>
      </w:pPr>
    </w:p>
    <w:p w14:paraId="3CB4A2C8" w14:textId="094D455C" w:rsidR="005E6D0B" w:rsidRDefault="0058631F" w:rsidP="005E6D0B">
      <w:pPr>
        <w:pStyle w:val="Heading1"/>
      </w:pPr>
      <w:r>
        <w:rPr>
          <w:noProof/>
        </w:rPr>
        <w:lastRenderedPageBreak/>
        <w:pict w14:anchorId="3BAA24A9">
          <v:shape id="_x0000_s1042" type="#_x0000_t75" style="position:absolute;margin-left:14.3pt;margin-top:14.3pt;width:453.7pt;height:453.7pt;z-index:-251626496;mso-position-horizontal:absolute;mso-position-horizontal-relative:text;mso-position-vertical:absolute;mso-position-vertical-relative:text">
            <v:imagedata r:id="rId22" o:title="S3Bplot_lhc_sel"/>
          </v:shape>
        </w:pict>
      </w:r>
      <w:r w:rsidR="005E6D0B">
        <w:t>Figure S3B</w:t>
      </w:r>
    </w:p>
    <w:p w14:paraId="354D9815" w14:textId="77777777" w:rsidR="005E6D0B" w:rsidRDefault="005E6D0B" w:rsidP="005E6D0B">
      <w:pPr>
        <w:rPr>
          <w:lang w:val="en-US"/>
        </w:rPr>
      </w:pPr>
    </w:p>
    <w:p w14:paraId="7CD022A2" w14:textId="77777777" w:rsidR="005E6D0B" w:rsidRDefault="005E6D0B" w:rsidP="005E6D0B">
      <w:pPr>
        <w:rPr>
          <w:lang w:val="en-US"/>
        </w:rPr>
      </w:pPr>
    </w:p>
    <w:p w14:paraId="57CDAC38" w14:textId="77777777" w:rsidR="005E6D0B" w:rsidRDefault="005E6D0B" w:rsidP="005E6D0B">
      <w:pPr>
        <w:rPr>
          <w:lang w:val="en-US"/>
        </w:rPr>
      </w:pPr>
    </w:p>
    <w:p w14:paraId="0854B47E" w14:textId="77777777" w:rsidR="005E6D0B" w:rsidRDefault="005E6D0B" w:rsidP="005E6D0B">
      <w:pPr>
        <w:rPr>
          <w:lang w:val="en-US"/>
        </w:rPr>
      </w:pPr>
    </w:p>
    <w:p w14:paraId="349CF893" w14:textId="77777777" w:rsidR="005E6D0B" w:rsidRDefault="005E6D0B" w:rsidP="005E6D0B">
      <w:pPr>
        <w:rPr>
          <w:lang w:val="en-US"/>
        </w:rPr>
      </w:pPr>
    </w:p>
    <w:p w14:paraId="04F8FF17" w14:textId="77777777" w:rsidR="005E6D0B" w:rsidRDefault="005E6D0B" w:rsidP="005E6D0B">
      <w:pPr>
        <w:rPr>
          <w:lang w:val="en-US"/>
        </w:rPr>
      </w:pPr>
    </w:p>
    <w:p w14:paraId="5F5EC71B" w14:textId="77777777" w:rsidR="005E6D0B" w:rsidRDefault="005E6D0B" w:rsidP="005E6D0B">
      <w:pPr>
        <w:rPr>
          <w:lang w:val="en-US"/>
        </w:rPr>
      </w:pPr>
    </w:p>
    <w:p w14:paraId="52094806" w14:textId="77777777" w:rsidR="005E6D0B" w:rsidRDefault="005E6D0B" w:rsidP="005E6D0B">
      <w:pPr>
        <w:rPr>
          <w:lang w:val="en-US"/>
        </w:rPr>
      </w:pPr>
    </w:p>
    <w:p w14:paraId="491CF9A0" w14:textId="77777777" w:rsidR="005E6D0B" w:rsidRDefault="005E6D0B" w:rsidP="005E6D0B">
      <w:pPr>
        <w:rPr>
          <w:lang w:val="en-US"/>
        </w:rPr>
      </w:pPr>
    </w:p>
    <w:p w14:paraId="77A15B18" w14:textId="77777777" w:rsidR="005E6D0B" w:rsidRDefault="005E6D0B" w:rsidP="005E6D0B">
      <w:pPr>
        <w:rPr>
          <w:lang w:val="en-US"/>
        </w:rPr>
      </w:pPr>
    </w:p>
    <w:p w14:paraId="04309E1C" w14:textId="77777777" w:rsidR="005E6D0B" w:rsidRDefault="005E6D0B" w:rsidP="005E6D0B">
      <w:pPr>
        <w:rPr>
          <w:lang w:val="en-US"/>
        </w:rPr>
      </w:pPr>
    </w:p>
    <w:p w14:paraId="582E4B59" w14:textId="77777777" w:rsidR="005E6D0B" w:rsidRDefault="005E6D0B" w:rsidP="005E6D0B">
      <w:pPr>
        <w:rPr>
          <w:lang w:val="en-US"/>
        </w:rPr>
      </w:pPr>
    </w:p>
    <w:p w14:paraId="030D717F" w14:textId="77777777" w:rsidR="005E6D0B" w:rsidRDefault="005E6D0B" w:rsidP="005E6D0B">
      <w:pPr>
        <w:rPr>
          <w:lang w:val="en-US"/>
        </w:rPr>
      </w:pPr>
    </w:p>
    <w:p w14:paraId="35C7D8A6" w14:textId="77777777" w:rsidR="005E6D0B" w:rsidRDefault="005E6D0B" w:rsidP="005E6D0B">
      <w:pPr>
        <w:rPr>
          <w:lang w:val="en-US"/>
        </w:rPr>
      </w:pPr>
    </w:p>
    <w:p w14:paraId="4ECF2508" w14:textId="77777777" w:rsidR="005E6D0B" w:rsidRDefault="005E6D0B" w:rsidP="005E6D0B">
      <w:pPr>
        <w:rPr>
          <w:lang w:val="en-US"/>
        </w:rPr>
      </w:pPr>
    </w:p>
    <w:p w14:paraId="7BCC94BF" w14:textId="77777777" w:rsidR="005E6D0B" w:rsidRDefault="005E6D0B" w:rsidP="005E6D0B">
      <w:pPr>
        <w:rPr>
          <w:lang w:val="en-US"/>
        </w:rPr>
      </w:pPr>
    </w:p>
    <w:p w14:paraId="7273525A" w14:textId="77777777" w:rsidR="005E6D0B" w:rsidRDefault="005E6D0B" w:rsidP="005E6D0B">
      <w:pPr>
        <w:rPr>
          <w:lang w:val="en-US"/>
        </w:rPr>
      </w:pPr>
    </w:p>
    <w:p w14:paraId="4D2B4759" w14:textId="77777777" w:rsidR="005E6D0B" w:rsidRDefault="005E6D0B" w:rsidP="005E6D0B">
      <w:pPr>
        <w:rPr>
          <w:lang w:val="en-US"/>
        </w:rPr>
      </w:pPr>
    </w:p>
    <w:p w14:paraId="105CF687" w14:textId="77777777" w:rsidR="005E6D0B" w:rsidRDefault="005E6D0B" w:rsidP="005E6D0B">
      <w:pPr>
        <w:rPr>
          <w:lang w:val="en-US"/>
        </w:rPr>
      </w:pPr>
    </w:p>
    <w:p w14:paraId="596A60AC" w14:textId="77777777" w:rsidR="005E6D0B" w:rsidRDefault="005E6D0B" w:rsidP="005E6D0B">
      <w:pPr>
        <w:rPr>
          <w:lang w:val="en-US"/>
        </w:rPr>
      </w:pPr>
    </w:p>
    <w:p w14:paraId="610B9933" w14:textId="77777777" w:rsidR="005E6D0B" w:rsidRDefault="005E6D0B" w:rsidP="005E6D0B">
      <w:pPr>
        <w:rPr>
          <w:lang w:val="en-US"/>
        </w:rPr>
      </w:pPr>
    </w:p>
    <w:p w14:paraId="150116E4" w14:textId="36F9FDD3" w:rsidR="005E6D0B" w:rsidRPr="005E6D0B" w:rsidRDefault="005E6D0B" w:rsidP="005E6D0B">
      <w:pPr>
        <w:rPr>
          <w:lang w:val="en-US"/>
        </w:rPr>
      </w:pPr>
    </w:p>
    <w:p w14:paraId="11B55744" w14:textId="77777777" w:rsidR="00C95026" w:rsidRDefault="00C95026" w:rsidP="005343F5">
      <w:pPr>
        <w:spacing w:before="120" w:after="120" w:line="480" w:lineRule="auto"/>
        <w:ind w:firstLine="720"/>
      </w:pPr>
    </w:p>
    <w:p w14:paraId="0C9649A8" w14:textId="77777777" w:rsidR="00F55BA3" w:rsidRDefault="00F55BA3" w:rsidP="009B4C60">
      <w:pPr>
        <w:pStyle w:val="Heading1"/>
        <w:sectPr w:rsidR="00F55BA3" w:rsidSect="009A464C">
          <w:pgSz w:w="12240" w:h="15840" w:code="1"/>
          <w:pgMar w:top="1440" w:right="1440" w:bottom="1440" w:left="1440" w:header="720" w:footer="720" w:gutter="0"/>
          <w:cols w:space="720"/>
          <w:docGrid w:linePitch="360"/>
        </w:sectPr>
      </w:pPr>
    </w:p>
    <w:p w14:paraId="4193E931" w14:textId="6B2AF2FF" w:rsidR="009B4C60" w:rsidRDefault="0058631F" w:rsidP="009B4C60">
      <w:pPr>
        <w:pStyle w:val="Heading1"/>
      </w:pPr>
      <w:r>
        <w:rPr>
          <w:noProof/>
        </w:rPr>
        <w:lastRenderedPageBreak/>
        <w:pict w14:anchorId="176FE860">
          <v:shape id="_x0000_s1045" type="#_x0000_t75" style="position:absolute;margin-left:0;margin-top:33.6pt;width:650.1pt;height:433.7pt;z-index:-251620352;mso-position-horizontal:absolute;mso-position-horizontal-relative:text;mso-position-vertical:absolute;mso-position-vertical-relative:text">
            <v:imagedata r:id="rId23" o:title="S4_Po_int"/>
          </v:shape>
        </w:pict>
      </w:r>
      <w:r w:rsidR="009B4C60">
        <w:t>Figure S4</w:t>
      </w:r>
    </w:p>
    <w:p w14:paraId="76F0EE5E" w14:textId="4BC54D15" w:rsidR="009B4C60" w:rsidRDefault="009B4C60" w:rsidP="009B4C60">
      <w:pPr>
        <w:rPr>
          <w:lang w:val="en-US"/>
        </w:rPr>
      </w:pPr>
    </w:p>
    <w:p w14:paraId="13F5950C" w14:textId="77777777" w:rsidR="009B4C60" w:rsidRDefault="009B4C60" w:rsidP="009B4C60">
      <w:pPr>
        <w:rPr>
          <w:lang w:val="en-US"/>
        </w:rPr>
      </w:pPr>
    </w:p>
    <w:p w14:paraId="4F639B71" w14:textId="77777777" w:rsidR="009B4C60" w:rsidRDefault="009B4C60" w:rsidP="009B4C60">
      <w:pPr>
        <w:rPr>
          <w:lang w:val="en-US"/>
        </w:rPr>
      </w:pPr>
    </w:p>
    <w:p w14:paraId="3B4F0CBA" w14:textId="77777777" w:rsidR="009B4C60" w:rsidRDefault="009B4C60" w:rsidP="009B4C60">
      <w:pPr>
        <w:rPr>
          <w:lang w:val="en-US"/>
        </w:rPr>
      </w:pPr>
    </w:p>
    <w:p w14:paraId="62A80AC5" w14:textId="77777777" w:rsidR="009B4C60" w:rsidRDefault="009B4C60" w:rsidP="009B4C60">
      <w:pPr>
        <w:rPr>
          <w:lang w:val="en-US"/>
        </w:rPr>
      </w:pPr>
    </w:p>
    <w:p w14:paraId="61F164F3" w14:textId="77777777" w:rsidR="009B4C60" w:rsidRDefault="009B4C60" w:rsidP="009B4C60">
      <w:pPr>
        <w:rPr>
          <w:lang w:val="en-US"/>
        </w:rPr>
      </w:pPr>
    </w:p>
    <w:p w14:paraId="04BAA5D5" w14:textId="77777777" w:rsidR="009B4C60" w:rsidRDefault="009B4C60" w:rsidP="009B4C60">
      <w:pPr>
        <w:rPr>
          <w:lang w:val="en-US"/>
        </w:rPr>
      </w:pPr>
    </w:p>
    <w:p w14:paraId="077890E8" w14:textId="77777777" w:rsidR="009B4C60" w:rsidRDefault="009B4C60" w:rsidP="009B4C60">
      <w:pPr>
        <w:rPr>
          <w:lang w:val="en-US"/>
        </w:rPr>
      </w:pPr>
    </w:p>
    <w:p w14:paraId="375BD46C" w14:textId="77777777" w:rsidR="009B4C60" w:rsidRDefault="009B4C60" w:rsidP="009B4C60">
      <w:pPr>
        <w:rPr>
          <w:lang w:val="en-US"/>
        </w:rPr>
      </w:pPr>
    </w:p>
    <w:p w14:paraId="58F0F94B" w14:textId="77777777" w:rsidR="009B4C60" w:rsidRDefault="009B4C60" w:rsidP="009B4C60">
      <w:pPr>
        <w:rPr>
          <w:lang w:val="en-US"/>
        </w:rPr>
      </w:pPr>
    </w:p>
    <w:p w14:paraId="2F9885B8" w14:textId="77777777" w:rsidR="009B4C60" w:rsidRDefault="009B4C60" w:rsidP="009B4C60">
      <w:pPr>
        <w:rPr>
          <w:lang w:val="en-US"/>
        </w:rPr>
      </w:pPr>
    </w:p>
    <w:p w14:paraId="094EA4A9" w14:textId="77777777" w:rsidR="009B4C60" w:rsidRDefault="009B4C60" w:rsidP="009B4C60">
      <w:pPr>
        <w:rPr>
          <w:lang w:val="en-US"/>
        </w:rPr>
      </w:pPr>
    </w:p>
    <w:p w14:paraId="290F9F71" w14:textId="77777777" w:rsidR="009B4C60" w:rsidRDefault="009B4C60" w:rsidP="009B4C60">
      <w:pPr>
        <w:rPr>
          <w:lang w:val="en-US"/>
        </w:rPr>
      </w:pPr>
    </w:p>
    <w:p w14:paraId="576486CB" w14:textId="77777777" w:rsidR="009B4C60" w:rsidRDefault="009B4C60" w:rsidP="009B4C60">
      <w:pPr>
        <w:rPr>
          <w:lang w:val="en-US"/>
        </w:rPr>
      </w:pPr>
    </w:p>
    <w:p w14:paraId="4694044B" w14:textId="77777777" w:rsidR="009B4C60" w:rsidRDefault="009B4C60" w:rsidP="009B4C60">
      <w:pPr>
        <w:rPr>
          <w:lang w:val="en-US"/>
        </w:rPr>
      </w:pPr>
    </w:p>
    <w:p w14:paraId="37759653" w14:textId="77777777" w:rsidR="009B4C60" w:rsidRDefault="009B4C60" w:rsidP="009B4C60">
      <w:pPr>
        <w:rPr>
          <w:lang w:val="en-US"/>
        </w:rPr>
      </w:pPr>
    </w:p>
    <w:p w14:paraId="384104EC" w14:textId="77777777" w:rsidR="00F55BA3" w:rsidRDefault="00F55BA3" w:rsidP="005343F5">
      <w:pPr>
        <w:pStyle w:val="Heading1"/>
        <w:sectPr w:rsidR="00F55BA3" w:rsidSect="00F55BA3">
          <w:pgSz w:w="15840" w:h="12240" w:orient="landscape" w:code="1"/>
          <w:pgMar w:top="1440" w:right="1440" w:bottom="1440" w:left="1440" w:header="720" w:footer="720" w:gutter="0"/>
          <w:cols w:space="720"/>
          <w:docGrid w:linePitch="360"/>
        </w:sectPr>
      </w:pPr>
    </w:p>
    <w:p w14:paraId="559E4BE5" w14:textId="4E5BF133" w:rsidR="00684609" w:rsidRDefault="001D7B57" w:rsidP="005343F5">
      <w:pPr>
        <w:pStyle w:val="Heading1"/>
      </w:pPr>
      <w:r>
        <w:lastRenderedPageBreak/>
        <w:t>References</w:t>
      </w:r>
    </w:p>
    <w:p w14:paraId="6397A8D5" w14:textId="77777777" w:rsidR="008B0A58" w:rsidRPr="008B0A58" w:rsidRDefault="00684609" w:rsidP="008B0A58">
      <w:pPr>
        <w:pStyle w:val="EndNoteBibliography"/>
        <w:spacing w:after="0"/>
        <w:ind w:left="720" w:hanging="720"/>
      </w:pPr>
      <w:r>
        <w:fldChar w:fldCharType="begin"/>
      </w:r>
      <w:r>
        <w:instrText xml:space="preserve"> ADDIN EN.REFLIST </w:instrText>
      </w:r>
      <w:r>
        <w:fldChar w:fldCharType="separate"/>
      </w:r>
      <w:r w:rsidR="008B0A58" w:rsidRPr="008B0A58">
        <w:t>Agashe, D., J. J. Falk and D. I. Bolnick, 2011 Effects of founding genetic variation on adaptation to a novel resource. Evolution 65</w:t>
      </w:r>
      <w:r w:rsidR="008B0A58" w:rsidRPr="008B0A58">
        <w:rPr>
          <w:b/>
        </w:rPr>
        <w:t>:</w:t>
      </w:r>
      <w:r w:rsidR="008B0A58" w:rsidRPr="008B0A58">
        <w:t xml:space="preserve"> 2481-2491.</w:t>
      </w:r>
    </w:p>
    <w:p w14:paraId="16373A27" w14:textId="77777777" w:rsidR="008B0A58" w:rsidRPr="008B0A58" w:rsidRDefault="008B0A58" w:rsidP="008B0A58">
      <w:pPr>
        <w:pStyle w:val="EndNoteBibliography"/>
        <w:spacing w:after="0"/>
        <w:ind w:left="720" w:hanging="720"/>
      </w:pPr>
      <w:r w:rsidRPr="008B0A58">
        <w:t>Aguirre, J. D., E. Hine, K. McGuigan and M. W. Blows, 2014 Comparing G: multivariate analysis of genetic variation in multiple populations. Heredity 112</w:t>
      </w:r>
      <w:r w:rsidRPr="008B0A58">
        <w:rPr>
          <w:b/>
        </w:rPr>
        <w:t>:</w:t>
      </w:r>
      <w:r w:rsidRPr="008B0A58">
        <w:t xml:space="preserve"> 21-29.</w:t>
      </w:r>
    </w:p>
    <w:p w14:paraId="5AE27CDC" w14:textId="77777777" w:rsidR="008B0A58" w:rsidRPr="008B0A58" w:rsidRDefault="008B0A58" w:rsidP="008B0A58">
      <w:pPr>
        <w:pStyle w:val="EndNoteBibliography"/>
        <w:spacing w:after="0"/>
        <w:ind w:left="720" w:hanging="720"/>
      </w:pPr>
      <w:r w:rsidRPr="008B0A58">
        <w:t>Aston, E., A. Channon, R. V. Belavkin, D. R. Gifford, R. Krasovec</w:t>
      </w:r>
      <w:r w:rsidRPr="008B0A58">
        <w:rPr>
          <w:i/>
        </w:rPr>
        <w:t xml:space="preserve"> et al.</w:t>
      </w:r>
      <w:r w:rsidRPr="008B0A58">
        <w:t>, 2017 Critical Mutation Rate has an Exponential Dependence on Population Size for Eukaryotic-length Genomes with Crossover. Sci Rep 7</w:t>
      </w:r>
      <w:r w:rsidRPr="008B0A58">
        <w:rPr>
          <w:b/>
        </w:rPr>
        <w:t>:</w:t>
      </w:r>
      <w:r w:rsidRPr="008B0A58">
        <w:t xml:space="preserve"> 15519.</w:t>
      </w:r>
    </w:p>
    <w:p w14:paraId="60FD07ED" w14:textId="77777777" w:rsidR="008B0A58" w:rsidRPr="008B0A58" w:rsidRDefault="008B0A58" w:rsidP="008B0A58">
      <w:pPr>
        <w:pStyle w:val="EndNoteBibliography"/>
        <w:spacing w:after="0"/>
        <w:ind w:left="720" w:hanging="720"/>
      </w:pPr>
      <w:r w:rsidRPr="008B0A58">
        <w:t>Barton, N. H., and B. Charlesworth, 1998 Why sex and recombination? Science 281</w:t>
      </w:r>
      <w:r w:rsidRPr="008B0A58">
        <w:rPr>
          <w:b/>
        </w:rPr>
        <w:t>:</w:t>
      </w:r>
      <w:r w:rsidRPr="008B0A58">
        <w:t xml:space="preserve"> 1986-1990.</w:t>
      </w:r>
    </w:p>
    <w:p w14:paraId="5BEC7CBD" w14:textId="77777777" w:rsidR="008B0A58" w:rsidRPr="008B0A58" w:rsidRDefault="008B0A58" w:rsidP="008B0A58">
      <w:pPr>
        <w:pStyle w:val="EndNoteBibliography"/>
        <w:spacing w:after="0"/>
        <w:ind w:left="720" w:hanging="720"/>
      </w:pPr>
      <w:r w:rsidRPr="008B0A58">
        <w:t>Blair, G. C., J. Coppock, A. Humphreys, M. Sonnet, L., 2020 estimatr: Fast Estimators for Design-Based Inference, pp.</w:t>
      </w:r>
    </w:p>
    <w:p w14:paraId="4B331457" w14:textId="77777777" w:rsidR="008B0A58" w:rsidRPr="008B0A58" w:rsidRDefault="008B0A58" w:rsidP="008B0A58">
      <w:pPr>
        <w:pStyle w:val="EndNoteBibliography"/>
        <w:spacing w:after="0"/>
        <w:ind w:left="720" w:hanging="720"/>
      </w:pPr>
      <w:r w:rsidRPr="008B0A58">
        <w:t>Brady, S. P., D. I. Bolnick, A. L. Angert, A. Gonzalez, R. D. H. Barrett</w:t>
      </w:r>
      <w:r w:rsidRPr="008B0A58">
        <w:rPr>
          <w:i/>
        </w:rPr>
        <w:t xml:space="preserve"> et al.</w:t>
      </w:r>
      <w:r w:rsidRPr="008B0A58">
        <w:t>, 2019 Causes of maladaptation. Evol Appl 12</w:t>
      </w:r>
      <w:r w:rsidRPr="008B0A58">
        <w:rPr>
          <w:b/>
        </w:rPr>
        <w:t>:</w:t>
      </w:r>
      <w:r w:rsidRPr="008B0A58">
        <w:t xml:space="preserve"> 1229-1242.</w:t>
      </w:r>
    </w:p>
    <w:p w14:paraId="792445ED" w14:textId="77777777" w:rsidR="008B0A58" w:rsidRPr="008B0A58" w:rsidRDefault="008B0A58" w:rsidP="008B0A58">
      <w:pPr>
        <w:pStyle w:val="EndNoteBibliography"/>
        <w:spacing w:after="0"/>
        <w:ind w:left="720" w:hanging="720"/>
      </w:pPr>
      <w:r w:rsidRPr="008B0A58">
        <w:t>Crespi, B. J., 2000 The evolution of maladaptation. Heredity (Edinb) 84 ( Pt 6)</w:t>
      </w:r>
      <w:r w:rsidRPr="008B0A58">
        <w:rPr>
          <w:b/>
        </w:rPr>
        <w:t>:</w:t>
      </w:r>
      <w:r w:rsidRPr="008B0A58">
        <w:t xml:space="preserve"> 623-629.</w:t>
      </w:r>
    </w:p>
    <w:p w14:paraId="2C00017C" w14:textId="77777777" w:rsidR="008B0A58" w:rsidRPr="008B0A58" w:rsidRDefault="008B0A58" w:rsidP="008B0A58">
      <w:pPr>
        <w:pStyle w:val="EndNoteBibliography"/>
        <w:spacing w:after="0"/>
        <w:ind w:left="720" w:hanging="720"/>
      </w:pPr>
      <w:r w:rsidRPr="008B0A58">
        <w:t xml:space="preserve">Eicker, F., 1967 Limit theorems for regressions with unequal and dependent errors, pp. 59-82 in </w:t>
      </w:r>
      <w:r w:rsidRPr="008B0A58">
        <w:rPr>
          <w:i/>
        </w:rPr>
        <w:t>Proceedings of the Fifth Berkeley Symposium on Mathematical Statistics and Probability, Volume 1: Statistics</w:t>
      </w:r>
      <w:r w:rsidRPr="008B0A58">
        <w:t>. University of California Press, Berkeley, Calif.</w:t>
      </w:r>
    </w:p>
    <w:p w14:paraId="79AFCCEC" w14:textId="77777777" w:rsidR="008B0A58" w:rsidRPr="008B0A58" w:rsidRDefault="008B0A58" w:rsidP="008B0A58">
      <w:pPr>
        <w:pStyle w:val="EndNoteBibliography"/>
        <w:spacing w:after="0"/>
        <w:ind w:left="720" w:hanging="720"/>
      </w:pPr>
      <w:r w:rsidRPr="008B0A58">
        <w:t>Estes, S., and S. J. Arnold, 2007 Resolving the paradox of stasis: Models with stabilizing selection explain evolutionary divergence on all timescales. American Naturalist 169</w:t>
      </w:r>
      <w:r w:rsidRPr="008B0A58">
        <w:rPr>
          <w:b/>
        </w:rPr>
        <w:t>:</w:t>
      </w:r>
      <w:r w:rsidRPr="008B0A58">
        <w:t xml:space="preserve"> 227-244.</w:t>
      </w:r>
    </w:p>
    <w:p w14:paraId="32CEF6F4" w14:textId="77777777" w:rsidR="008B0A58" w:rsidRPr="008B0A58" w:rsidRDefault="008B0A58" w:rsidP="008B0A58">
      <w:pPr>
        <w:pStyle w:val="EndNoteBibliography"/>
        <w:spacing w:after="0"/>
        <w:ind w:left="720" w:hanging="720"/>
      </w:pPr>
      <w:r w:rsidRPr="008B0A58">
        <w:t xml:space="preserve">Fisher, R. A., 1930 </w:t>
      </w:r>
      <w:r w:rsidRPr="008B0A58">
        <w:rPr>
          <w:i/>
        </w:rPr>
        <w:t>The genetical theory of natural selection</w:t>
      </w:r>
      <w:r w:rsidRPr="008B0A58">
        <w:t>. The Clarendon press, Oxford, UK.</w:t>
      </w:r>
    </w:p>
    <w:p w14:paraId="516629C3" w14:textId="77777777" w:rsidR="008B0A58" w:rsidRPr="008B0A58" w:rsidRDefault="008B0A58" w:rsidP="008B0A58">
      <w:pPr>
        <w:pStyle w:val="EndNoteBibliography"/>
        <w:spacing w:after="0"/>
        <w:ind w:left="720" w:hanging="720"/>
      </w:pPr>
      <w:r w:rsidRPr="008B0A58">
        <w:t>Fleming, W. H., 1979 Equilibrium Distributions of Continuous Polygenic Traits. Siam Journal on Applied Mathematics 36</w:t>
      </w:r>
      <w:r w:rsidRPr="008B0A58">
        <w:rPr>
          <w:b/>
        </w:rPr>
        <w:t>:</w:t>
      </w:r>
      <w:r w:rsidRPr="008B0A58">
        <w:t xml:space="preserve"> 148-168.</w:t>
      </w:r>
    </w:p>
    <w:p w14:paraId="01F77819" w14:textId="77777777" w:rsidR="008B0A58" w:rsidRPr="008B0A58" w:rsidRDefault="008B0A58" w:rsidP="008B0A58">
      <w:pPr>
        <w:pStyle w:val="EndNoteBibliography"/>
        <w:spacing w:after="0"/>
        <w:ind w:left="720" w:hanging="720"/>
      </w:pPr>
      <w:r w:rsidRPr="008B0A58">
        <w:t>Franssen, S. U., R. Kofler and C. Schlotterer, 2017 Uncovering the genetic signature of quantitative trait evolution with replicated time series data. Heredity (Edinb) 118</w:t>
      </w:r>
      <w:r w:rsidRPr="008B0A58">
        <w:rPr>
          <w:b/>
        </w:rPr>
        <w:t>:</w:t>
      </w:r>
      <w:r w:rsidRPr="008B0A58">
        <w:t xml:space="preserve"> 42-51.</w:t>
      </w:r>
    </w:p>
    <w:p w14:paraId="2A4B6656" w14:textId="77777777" w:rsidR="008B0A58" w:rsidRPr="008B0A58" w:rsidRDefault="008B0A58" w:rsidP="008B0A58">
      <w:pPr>
        <w:pStyle w:val="EndNoteBibliography"/>
        <w:spacing w:after="0"/>
        <w:ind w:left="720" w:hanging="720"/>
      </w:pPr>
      <w:r w:rsidRPr="008B0A58">
        <w:t>Gardon, H., C. Biderre-Petit, I. Jouan-Dufournel and G. Bronner, 2020 A drift-barrier model drives the genomic landscape of a structured bacterial population. Mol Ecol.</w:t>
      </w:r>
    </w:p>
    <w:p w14:paraId="2B75F5BD" w14:textId="77777777" w:rsidR="008B0A58" w:rsidRPr="008B0A58" w:rsidRDefault="008B0A58" w:rsidP="008B0A58">
      <w:pPr>
        <w:pStyle w:val="EndNoteBibliography"/>
        <w:spacing w:after="0"/>
        <w:ind w:left="720" w:hanging="720"/>
      </w:pPr>
      <w:r w:rsidRPr="008B0A58">
        <w:t>Gilbert, K. J., and M. C. Whitlock, 2017 The genetics of adaptation to discrete heterogeneous environments: frequent mutation or large-effect alleles can allow range expansion. J Evol Biol 30</w:t>
      </w:r>
      <w:r w:rsidRPr="008B0A58">
        <w:rPr>
          <w:b/>
        </w:rPr>
        <w:t>:</w:t>
      </w:r>
      <w:r w:rsidRPr="008B0A58">
        <w:t xml:space="preserve"> 591-602.</w:t>
      </w:r>
    </w:p>
    <w:p w14:paraId="121EE716" w14:textId="77777777" w:rsidR="008B0A58" w:rsidRPr="008B0A58" w:rsidRDefault="008B0A58" w:rsidP="008B0A58">
      <w:pPr>
        <w:pStyle w:val="EndNoteBibliography"/>
        <w:spacing w:after="0"/>
        <w:ind w:left="720" w:hanging="720"/>
      </w:pPr>
      <w:r w:rsidRPr="008B0A58">
        <w:t>Gillespie, J. H., 1981 Mutation Modification in a Random Environment. Evolution 35</w:t>
      </w:r>
      <w:r w:rsidRPr="008B0A58">
        <w:rPr>
          <w:b/>
        </w:rPr>
        <w:t>:</w:t>
      </w:r>
      <w:r w:rsidRPr="008B0A58">
        <w:t xml:space="preserve"> 468-476.</w:t>
      </w:r>
    </w:p>
    <w:p w14:paraId="5EEE4C34" w14:textId="77777777" w:rsidR="008B0A58" w:rsidRPr="008B0A58" w:rsidRDefault="008B0A58" w:rsidP="008B0A58">
      <w:pPr>
        <w:pStyle w:val="EndNoteBibliography"/>
        <w:spacing w:after="0"/>
        <w:ind w:left="720" w:hanging="720"/>
      </w:pPr>
      <w:r w:rsidRPr="008B0A58">
        <w:t>Haller, B. C., and P. W. Messer, 2019 SLiM 3: Forward Genetic Simulations Beyond the Wright-Fisher Model. Molecular Biology and Evolution 36</w:t>
      </w:r>
      <w:r w:rsidRPr="008B0A58">
        <w:rPr>
          <w:b/>
        </w:rPr>
        <w:t>:</w:t>
      </w:r>
      <w:r w:rsidRPr="008B0A58">
        <w:t xml:space="preserve"> 632-637.</w:t>
      </w:r>
    </w:p>
    <w:p w14:paraId="2F0202EA" w14:textId="77777777" w:rsidR="008B0A58" w:rsidRPr="008B0A58" w:rsidRDefault="008B0A58" w:rsidP="008B0A58">
      <w:pPr>
        <w:pStyle w:val="EndNoteBibliography"/>
        <w:spacing w:after="0"/>
        <w:ind w:left="720" w:hanging="720"/>
      </w:pPr>
      <w:r w:rsidRPr="008B0A58">
        <w:t>Haller, B. C. M., P. W., 2016 SLiM: An Evolutionary Simulation Framework.</w:t>
      </w:r>
    </w:p>
    <w:p w14:paraId="12D5D357" w14:textId="77777777" w:rsidR="008B0A58" w:rsidRPr="008B0A58" w:rsidRDefault="008B0A58" w:rsidP="008B0A58">
      <w:pPr>
        <w:pStyle w:val="EndNoteBibliography"/>
        <w:spacing w:after="0"/>
        <w:ind w:left="720" w:hanging="720"/>
      </w:pPr>
      <w:r w:rsidRPr="008B0A58">
        <w:t>Hayes, A. F., and L. Cai, 2007 Using heteroskedasticity-consistent standard error estimators in OLS regression: An introduction and software implementation. Behavior Research Methods 39</w:t>
      </w:r>
      <w:r w:rsidRPr="008B0A58">
        <w:rPr>
          <w:b/>
        </w:rPr>
        <w:t>:</w:t>
      </w:r>
      <w:r w:rsidRPr="008B0A58">
        <w:t xml:space="preserve"> 709-722.</w:t>
      </w:r>
    </w:p>
    <w:p w14:paraId="616CD58D" w14:textId="77777777" w:rsidR="008B0A58" w:rsidRPr="008B0A58" w:rsidRDefault="008B0A58" w:rsidP="008B0A58">
      <w:pPr>
        <w:pStyle w:val="EndNoteBibliography"/>
        <w:spacing w:after="0"/>
        <w:ind w:left="720" w:hanging="720"/>
      </w:pPr>
      <w:r w:rsidRPr="008B0A58">
        <w:lastRenderedPageBreak/>
        <w:t>Helton, J. C., and F. J. Davis, 2003 Latin hypercube sampling and the propagation of uncertainty in analyses of complex systems. Reliability Engineering &amp; System Safety 81</w:t>
      </w:r>
      <w:r w:rsidRPr="008B0A58">
        <w:rPr>
          <w:b/>
        </w:rPr>
        <w:t>:</w:t>
      </w:r>
      <w:r w:rsidRPr="008B0A58">
        <w:t xml:space="preserve"> 23-69.</w:t>
      </w:r>
    </w:p>
    <w:p w14:paraId="45187B14" w14:textId="77777777" w:rsidR="008B0A58" w:rsidRPr="008B0A58" w:rsidRDefault="008B0A58" w:rsidP="008B0A58">
      <w:pPr>
        <w:pStyle w:val="EndNoteBibliography"/>
        <w:spacing w:after="0"/>
        <w:ind w:left="720" w:hanging="720"/>
      </w:pPr>
      <w:r w:rsidRPr="008B0A58">
        <w:t>Hereford, J., 2009 A quantitative survey of local adaptation and fitness trade-offs. Am Nat 173</w:t>
      </w:r>
      <w:r w:rsidRPr="008B0A58">
        <w:rPr>
          <w:b/>
        </w:rPr>
        <w:t>:</w:t>
      </w:r>
      <w:r w:rsidRPr="008B0A58">
        <w:t xml:space="preserve"> 579-588.</w:t>
      </w:r>
    </w:p>
    <w:p w14:paraId="701996BE" w14:textId="77777777" w:rsidR="008B0A58" w:rsidRPr="008B0A58" w:rsidRDefault="008B0A58" w:rsidP="008B0A58">
      <w:pPr>
        <w:pStyle w:val="EndNoteBibliography"/>
        <w:spacing w:after="0"/>
        <w:ind w:left="720" w:hanging="720"/>
      </w:pPr>
      <w:r w:rsidRPr="008B0A58">
        <w:t>Hine, E., S. F. Chenoweth, H. D. Rundle and M. W. Blows, 2009 Characterizing the evolution of genetic variance using genetic covariance tensors. Philos Trans R Soc Lond B Biol Sci 364</w:t>
      </w:r>
      <w:r w:rsidRPr="008B0A58">
        <w:rPr>
          <w:b/>
        </w:rPr>
        <w:t>:</w:t>
      </w:r>
      <w:r w:rsidRPr="008B0A58">
        <w:t xml:space="preserve"> 1567-1578.</w:t>
      </w:r>
    </w:p>
    <w:p w14:paraId="5D5B7297" w14:textId="77777777" w:rsidR="008B0A58" w:rsidRPr="008B0A58" w:rsidRDefault="008B0A58" w:rsidP="008B0A58">
      <w:pPr>
        <w:pStyle w:val="EndNoteBibliography"/>
        <w:spacing w:after="0"/>
        <w:ind w:left="720" w:hanging="720"/>
      </w:pPr>
      <w:r w:rsidRPr="008B0A58">
        <w:t>Hodgins-Davis, A., D. P. Rice and J. P. Townsend, 2015 Gene Expression Evolves under a House-of-Cards Model of Stabilizing Selection. Mol Biol Evol 32</w:t>
      </w:r>
      <w:r w:rsidRPr="008B0A58">
        <w:rPr>
          <w:b/>
        </w:rPr>
        <w:t>:</w:t>
      </w:r>
      <w:r w:rsidRPr="008B0A58">
        <w:t xml:space="preserve"> 2130-2140.</w:t>
      </w:r>
    </w:p>
    <w:p w14:paraId="1A6AC356" w14:textId="77777777" w:rsidR="008B0A58" w:rsidRPr="008B0A58" w:rsidRDefault="008B0A58" w:rsidP="008B0A58">
      <w:pPr>
        <w:pStyle w:val="EndNoteBibliography"/>
        <w:spacing w:after="0"/>
        <w:ind w:left="720" w:hanging="720"/>
      </w:pPr>
      <w:r w:rsidRPr="008B0A58">
        <w:t>Houle, D., 1998 How should we explain variation in the genetic variance of traits? Genetica 102-103</w:t>
      </w:r>
      <w:r w:rsidRPr="008B0A58">
        <w:rPr>
          <w:b/>
        </w:rPr>
        <w:t>:</w:t>
      </w:r>
      <w:r w:rsidRPr="008B0A58">
        <w:t xml:space="preserve"> 241-253.</w:t>
      </w:r>
    </w:p>
    <w:p w14:paraId="002B38D3" w14:textId="77777777" w:rsidR="008B0A58" w:rsidRPr="008B0A58" w:rsidRDefault="008B0A58" w:rsidP="008B0A58">
      <w:pPr>
        <w:pStyle w:val="EndNoteBibliography"/>
        <w:spacing w:after="0"/>
        <w:ind w:left="720" w:hanging="720"/>
      </w:pPr>
      <w:r w:rsidRPr="008B0A58">
        <w:t xml:space="preserve">Huber, P. J., 1967 The behavior of maximum likelihood estimates under nonstandard conditions, pp. 221-233 in </w:t>
      </w:r>
      <w:r w:rsidRPr="008B0A58">
        <w:rPr>
          <w:i/>
        </w:rPr>
        <w:t>Proceedings of the Fifth Berkeley Symposium on Mathematical Statistics and Probability, Volume 1: Statistics</w:t>
      </w:r>
      <w:r w:rsidRPr="008B0A58">
        <w:t>. University of California Press, Berkeley, Calif.</w:t>
      </w:r>
    </w:p>
    <w:p w14:paraId="65834774" w14:textId="77777777" w:rsidR="008B0A58" w:rsidRPr="008B0A58" w:rsidRDefault="008B0A58" w:rsidP="008B0A58">
      <w:pPr>
        <w:pStyle w:val="EndNoteBibliography"/>
        <w:spacing w:after="0"/>
        <w:ind w:left="720" w:hanging="720"/>
      </w:pPr>
      <w:r w:rsidRPr="008B0A58">
        <w:t>Jin, P., and S. Agusti, 2018 Fast adaptation of tropical diatoms to increased warming with trade-offs. Sci Rep 8</w:t>
      </w:r>
      <w:r w:rsidRPr="008B0A58">
        <w:rPr>
          <w:b/>
        </w:rPr>
        <w:t>:</w:t>
      </w:r>
      <w:r w:rsidRPr="008B0A58">
        <w:t xml:space="preserve"> 17771.</w:t>
      </w:r>
    </w:p>
    <w:p w14:paraId="0CFFDF3E" w14:textId="77777777" w:rsidR="008B0A58" w:rsidRPr="008B0A58" w:rsidRDefault="008B0A58" w:rsidP="008B0A58">
      <w:pPr>
        <w:pStyle w:val="EndNoteBibliography"/>
        <w:spacing w:after="0"/>
        <w:ind w:left="720" w:hanging="720"/>
      </w:pPr>
      <w:r w:rsidRPr="008B0A58">
        <w:t>Kagawa, K., and G. Takimoto, 2018 Hybridization can promote adaptive radiation by means of transgressive segregation. Ecol Lett 21</w:t>
      </w:r>
      <w:r w:rsidRPr="008B0A58">
        <w:rPr>
          <w:b/>
        </w:rPr>
        <w:t>:</w:t>
      </w:r>
      <w:r w:rsidRPr="008B0A58">
        <w:t xml:space="preserve"> 264-274.</w:t>
      </w:r>
    </w:p>
    <w:p w14:paraId="73D91001" w14:textId="77777777" w:rsidR="008B0A58" w:rsidRPr="008B0A58" w:rsidRDefault="008B0A58" w:rsidP="008B0A58">
      <w:pPr>
        <w:pStyle w:val="EndNoteBibliography"/>
        <w:spacing w:after="0"/>
        <w:ind w:left="720" w:hanging="720"/>
      </w:pPr>
      <w:r w:rsidRPr="008B0A58">
        <w:t>Kimura, M., 1965 A stochastic model concerning the maintenance of genetic variability in quantitative characters. Proc Natl Acad Sci U S A 54</w:t>
      </w:r>
      <w:r w:rsidRPr="008B0A58">
        <w:rPr>
          <w:b/>
        </w:rPr>
        <w:t>:</w:t>
      </w:r>
      <w:r w:rsidRPr="008B0A58">
        <w:t xml:space="preserve"> 731-736.</w:t>
      </w:r>
    </w:p>
    <w:p w14:paraId="06C86180" w14:textId="77777777" w:rsidR="008B0A58" w:rsidRPr="008B0A58" w:rsidRDefault="008B0A58" w:rsidP="008B0A58">
      <w:pPr>
        <w:pStyle w:val="EndNoteBibliography"/>
        <w:spacing w:after="0"/>
        <w:ind w:left="720" w:hanging="720"/>
      </w:pPr>
      <w:r w:rsidRPr="008B0A58">
        <w:t>Kimura, M., and J. F. Crow, 1964 The Number of Alleles That Can Be Maintained in a Finite Population. Genetics 49</w:t>
      </w:r>
      <w:r w:rsidRPr="008B0A58">
        <w:rPr>
          <w:b/>
        </w:rPr>
        <w:t>:</w:t>
      </w:r>
      <w:r w:rsidRPr="008B0A58">
        <w:t xml:space="preserve"> 725-738.</w:t>
      </w:r>
    </w:p>
    <w:p w14:paraId="18725B07" w14:textId="77777777" w:rsidR="008B0A58" w:rsidRPr="008B0A58" w:rsidRDefault="008B0A58" w:rsidP="008B0A58">
      <w:pPr>
        <w:pStyle w:val="EndNoteBibliography"/>
        <w:spacing w:after="0"/>
        <w:ind w:left="720" w:hanging="720"/>
      </w:pPr>
      <w:r w:rsidRPr="008B0A58">
        <w:t>Lan, G., P. Sartori, S. Neumann, V. Sourjik and Y. Tu, 2012 The energy-speed-accuracy tradeoff in sensory adaptation. Nat Phys 8</w:t>
      </w:r>
      <w:r w:rsidRPr="008B0A58">
        <w:rPr>
          <w:b/>
        </w:rPr>
        <w:t>:</w:t>
      </w:r>
      <w:r w:rsidRPr="008B0A58">
        <w:t xml:space="preserve"> 422-428.</w:t>
      </w:r>
    </w:p>
    <w:p w14:paraId="020290C3" w14:textId="77777777" w:rsidR="008B0A58" w:rsidRPr="008B0A58" w:rsidRDefault="008B0A58" w:rsidP="008B0A58">
      <w:pPr>
        <w:pStyle w:val="EndNoteBibliography"/>
        <w:spacing w:after="0"/>
        <w:ind w:left="720" w:hanging="720"/>
      </w:pPr>
      <w:r w:rsidRPr="008B0A58">
        <w:t>Lande, R., 1975 The maintenance of genetic variability by mutation in a polygenic character with linked loci. Genet Res 26</w:t>
      </w:r>
      <w:r w:rsidRPr="008B0A58">
        <w:rPr>
          <w:b/>
        </w:rPr>
        <w:t>:</w:t>
      </w:r>
      <w:r w:rsidRPr="008B0A58">
        <w:t xml:space="preserve"> 221-235.</w:t>
      </w:r>
    </w:p>
    <w:p w14:paraId="687FC329" w14:textId="77777777" w:rsidR="008B0A58" w:rsidRPr="008B0A58" w:rsidRDefault="008B0A58" w:rsidP="008B0A58">
      <w:pPr>
        <w:pStyle w:val="EndNoteBibliography"/>
        <w:spacing w:after="0"/>
        <w:ind w:left="720" w:hanging="720"/>
      </w:pPr>
      <w:r w:rsidRPr="008B0A58">
        <w:t>Lande, R., 1979 Quantitative Genetic-Analysis of Multivariate Evolution, Applied to Brain - Body Size Allometry. Evolution 33</w:t>
      </w:r>
      <w:r w:rsidRPr="008B0A58">
        <w:rPr>
          <w:b/>
        </w:rPr>
        <w:t>:</w:t>
      </w:r>
      <w:r w:rsidRPr="008B0A58">
        <w:t xml:space="preserve"> 402-416.</w:t>
      </w:r>
    </w:p>
    <w:p w14:paraId="225D38B1" w14:textId="77777777" w:rsidR="008B0A58" w:rsidRPr="008B0A58" w:rsidRDefault="008B0A58" w:rsidP="008B0A58">
      <w:pPr>
        <w:pStyle w:val="EndNoteBibliography"/>
        <w:spacing w:after="0"/>
        <w:ind w:left="720" w:hanging="720"/>
      </w:pPr>
      <w:r w:rsidRPr="008B0A58">
        <w:t>Leigh, E. G., 1970 Natural Selection and Mutability. American Naturalist 104</w:t>
      </w:r>
      <w:r w:rsidRPr="008B0A58">
        <w:rPr>
          <w:b/>
        </w:rPr>
        <w:t>:</w:t>
      </w:r>
      <w:r w:rsidRPr="008B0A58">
        <w:t xml:space="preserve"> 301-&amp;.</w:t>
      </w:r>
    </w:p>
    <w:p w14:paraId="6183044A" w14:textId="77777777" w:rsidR="008B0A58" w:rsidRPr="008B0A58" w:rsidRDefault="008B0A58" w:rsidP="008B0A58">
      <w:pPr>
        <w:pStyle w:val="EndNoteBibliography"/>
        <w:spacing w:after="0"/>
        <w:ind w:left="720" w:hanging="720"/>
      </w:pPr>
      <w:r w:rsidRPr="008B0A58">
        <w:t>Leimu, R., and M. Fischer, 2008 A Meta-Analysis of Local Adaptation in Plants. Plos One 3.</w:t>
      </w:r>
    </w:p>
    <w:p w14:paraId="36F8D57A" w14:textId="77777777" w:rsidR="008B0A58" w:rsidRPr="008B0A58" w:rsidRDefault="008B0A58" w:rsidP="008B0A58">
      <w:pPr>
        <w:pStyle w:val="EndNoteBibliography"/>
        <w:spacing w:after="0"/>
        <w:ind w:left="720" w:hanging="720"/>
      </w:pPr>
      <w:r w:rsidRPr="008B0A58">
        <w:t xml:space="preserve">Lindeman, R. H. M., P.F. Gold, R.Z., 1980 </w:t>
      </w:r>
      <w:r w:rsidRPr="008B0A58">
        <w:rPr>
          <w:i/>
        </w:rPr>
        <w:t>Introduction to Bivariate and Multivariate Analysis</w:t>
      </w:r>
      <w:r w:rsidRPr="008B0A58">
        <w:t>. Scott, Foresman, Glenview, IL.</w:t>
      </w:r>
    </w:p>
    <w:p w14:paraId="5A685799" w14:textId="77777777" w:rsidR="008B0A58" w:rsidRPr="008B0A58" w:rsidRDefault="008B0A58" w:rsidP="008B0A58">
      <w:pPr>
        <w:pStyle w:val="EndNoteBibliography"/>
        <w:ind w:left="720" w:hanging="720"/>
      </w:pPr>
      <w:r w:rsidRPr="008B0A58">
        <w:rPr>
          <w:sz w:val="20"/>
        </w:rPr>
        <w:t>Long, J. A.</w:t>
      </w:r>
      <w:r w:rsidRPr="008B0A58">
        <w:t>, 2020 jtools: Analysis and Presentation of Social Scientific Data</w:t>
      </w:r>
    </w:p>
    <w:p w14:paraId="333B1882" w14:textId="77777777" w:rsidR="008B0A58" w:rsidRPr="008B0A58" w:rsidRDefault="008B0A58" w:rsidP="008B0A58">
      <w:pPr>
        <w:pStyle w:val="EndNoteBibliography"/>
        <w:spacing w:after="0"/>
      </w:pPr>
    </w:p>
    <w:p w14:paraId="64C9373B" w14:textId="77777777" w:rsidR="008B0A58" w:rsidRPr="008B0A58" w:rsidRDefault="008B0A58" w:rsidP="008B0A58">
      <w:pPr>
        <w:pStyle w:val="EndNoteBibliography"/>
        <w:spacing w:after="0"/>
        <w:ind w:left="720" w:hanging="720"/>
      </w:pPr>
      <w:r w:rsidRPr="008B0A58">
        <w:t>Lumley, T., P. Diehr, S. Emerson and L. Chen, 2002 The importance of the normality assumption in large public health data sets. Annu Rev Public Health 23</w:t>
      </w:r>
      <w:r w:rsidRPr="008B0A58">
        <w:rPr>
          <w:b/>
        </w:rPr>
        <w:t>:</w:t>
      </w:r>
      <w:r w:rsidRPr="008B0A58">
        <w:t xml:space="preserve"> 151-169.</w:t>
      </w:r>
    </w:p>
    <w:p w14:paraId="642BEA19" w14:textId="77777777" w:rsidR="008B0A58" w:rsidRPr="008B0A58" w:rsidRDefault="008B0A58" w:rsidP="008B0A58">
      <w:pPr>
        <w:pStyle w:val="EndNoteBibliography"/>
        <w:spacing w:after="0"/>
        <w:ind w:left="720" w:hanging="720"/>
      </w:pPr>
      <w:r w:rsidRPr="008B0A58">
        <w:t>Lynch, M., 2010 Evolution of the mutation rate. Trends Genet 26</w:t>
      </w:r>
      <w:r w:rsidRPr="008B0A58">
        <w:rPr>
          <w:b/>
        </w:rPr>
        <w:t>:</w:t>
      </w:r>
      <w:r w:rsidRPr="008B0A58">
        <w:t xml:space="preserve"> 345-352.</w:t>
      </w:r>
    </w:p>
    <w:p w14:paraId="55C961B0" w14:textId="77777777" w:rsidR="008B0A58" w:rsidRPr="008B0A58" w:rsidRDefault="008B0A58" w:rsidP="008B0A58">
      <w:pPr>
        <w:pStyle w:val="EndNoteBibliography"/>
        <w:spacing w:after="0"/>
        <w:ind w:left="720" w:hanging="720"/>
      </w:pPr>
      <w:r w:rsidRPr="008B0A58">
        <w:t>Lynch, M., M. S. Ackerman, J. F. Gout, H. Long, W. Sung</w:t>
      </w:r>
      <w:r w:rsidRPr="008B0A58">
        <w:rPr>
          <w:i/>
        </w:rPr>
        <w:t xml:space="preserve"> et al.</w:t>
      </w:r>
      <w:r w:rsidRPr="008B0A58">
        <w:t>, 2016 Genetic drift, selection and the evolution of the mutation rate. Nat Rev Genet 17</w:t>
      </w:r>
      <w:r w:rsidRPr="008B0A58">
        <w:rPr>
          <w:b/>
        </w:rPr>
        <w:t>:</w:t>
      </w:r>
      <w:r w:rsidRPr="008B0A58">
        <w:t xml:space="preserve"> 704-714.</w:t>
      </w:r>
    </w:p>
    <w:p w14:paraId="322A3B80" w14:textId="77777777" w:rsidR="008B0A58" w:rsidRPr="008B0A58" w:rsidRDefault="008B0A58" w:rsidP="008B0A58">
      <w:pPr>
        <w:pStyle w:val="EndNoteBibliography"/>
        <w:spacing w:after="0"/>
        <w:ind w:left="720" w:hanging="720"/>
      </w:pPr>
      <w:r w:rsidRPr="008B0A58">
        <w:t>Lynch, M., and R. Lande, 1998 The critical effective size for a genetically secure population. Animal Conservation 1</w:t>
      </w:r>
      <w:r w:rsidRPr="008B0A58">
        <w:rPr>
          <w:b/>
        </w:rPr>
        <w:t>:</w:t>
      </w:r>
      <w:r w:rsidRPr="008B0A58">
        <w:t xml:space="preserve"> 70-72.</w:t>
      </w:r>
    </w:p>
    <w:p w14:paraId="600E689C" w14:textId="77777777" w:rsidR="008B0A58" w:rsidRPr="008B0A58" w:rsidRDefault="008B0A58" w:rsidP="008B0A58">
      <w:pPr>
        <w:pStyle w:val="EndNoteBibliography"/>
        <w:spacing w:after="0"/>
        <w:ind w:left="720" w:hanging="720"/>
      </w:pPr>
      <w:r w:rsidRPr="008B0A58">
        <w:lastRenderedPageBreak/>
        <w:t>Malcom, J. W., 2011 Evolution of Competitive Ability: An Adaptation Speed vs. Accuracy Tradeoff Rooted in Gene Network Size. Plos One 6.</w:t>
      </w:r>
    </w:p>
    <w:p w14:paraId="027DD968" w14:textId="77777777" w:rsidR="008B0A58" w:rsidRPr="008B0A58" w:rsidRDefault="008B0A58" w:rsidP="008B0A58">
      <w:pPr>
        <w:pStyle w:val="EndNoteBibliography"/>
        <w:spacing w:after="0"/>
        <w:ind w:left="720" w:hanging="720"/>
      </w:pPr>
      <w:r w:rsidRPr="008B0A58">
        <w:t>Marques, D. A., J. I. Meier and O. Seehausen, 2019 A Combinatorial View on Speciation and Adaptive Radiation. Trends Ecol Evol 34</w:t>
      </w:r>
      <w:r w:rsidRPr="008B0A58">
        <w:rPr>
          <w:b/>
        </w:rPr>
        <w:t>:</w:t>
      </w:r>
      <w:r w:rsidRPr="008B0A58">
        <w:t xml:space="preserve"> 531-544.</w:t>
      </w:r>
    </w:p>
    <w:p w14:paraId="49FA829E" w14:textId="77777777" w:rsidR="008B0A58" w:rsidRPr="008B0A58" w:rsidRDefault="008B0A58" w:rsidP="008B0A58">
      <w:pPr>
        <w:pStyle w:val="EndNoteBibliography"/>
        <w:spacing w:after="0"/>
        <w:ind w:left="720" w:hanging="720"/>
      </w:pPr>
      <w:r w:rsidRPr="008B0A58">
        <w:t>Matic, I., M. Radman, F. Taddei, B. Picard, C. Doit</w:t>
      </w:r>
      <w:r w:rsidRPr="008B0A58">
        <w:rPr>
          <w:i/>
        </w:rPr>
        <w:t xml:space="preserve"> et al.</w:t>
      </w:r>
      <w:r w:rsidRPr="008B0A58">
        <w:t>, 1997 Highly variable mutation rates in commensal and pathogenic Escherichia coli. Science 277</w:t>
      </w:r>
      <w:r w:rsidRPr="008B0A58">
        <w:rPr>
          <w:b/>
        </w:rPr>
        <w:t>:</w:t>
      </w:r>
      <w:r w:rsidRPr="008B0A58">
        <w:t xml:space="preserve"> 1833-1834.</w:t>
      </w:r>
    </w:p>
    <w:p w14:paraId="2D9F4575" w14:textId="77777777" w:rsidR="008B0A58" w:rsidRPr="008B0A58" w:rsidRDefault="008B0A58" w:rsidP="008B0A58">
      <w:pPr>
        <w:pStyle w:val="EndNoteBibliography"/>
        <w:spacing w:after="0"/>
        <w:ind w:left="720" w:hanging="720"/>
      </w:pPr>
      <w:r w:rsidRPr="008B0A58">
        <w:t>Melo, D., G. Garcia, A. Hubbe, A. P. Assis and G. Marroig, 2015 EvolQG - An R package for evolutionary quantitative genetics. F1000Research 4</w:t>
      </w:r>
      <w:r w:rsidRPr="008B0A58">
        <w:rPr>
          <w:b/>
        </w:rPr>
        <w:t>:</w:t>
      </w:r>
      <w:r w:rsidRPr="008B0A58">
        <w:t xml:space="preserve"> 925.</w:t>
      </w:r>
    </w:p>
    <w:p w14:paraId="599CB4ED" w14:textId="77777777" w:rsidR="008B0A58" w:rsidRPr="008B0A58" w:rsidRDefault="008B0A58" w:rsidP="008B0A58">
      <w:pPr>
        <w:pStyle w:val="EndNoteBibliography"/>
        <w:spacing w:after="0"/>
        <w:ind w:left="720" w:hanging="720"/>
      </w:pPr>
      <w:r w:rsidRPr="008B0A58">
        <w:t>Nesse, R. M., 2005 Maladaptation and natural selection. Q Rev Biol 80</w:t>
      </w:r>
      <w:r w:rsidRPr="008B0A58">
        <w:rPr>
          <w:b/>
        </w:rPr>
        <w:t>:</w:t>
      </w:r>
      <w:r w:rsidRPr="008B0A58">
        <w:t xml:space="preserve"> 62-70.</w:t>
      </w:r>
    </w:p>
    <w:p w14:paraId="039A790F" w14:textId="77777777" w:rsidR="008B0A58" w:rsidRPr="008B0A58" w:rsidRDefault="008B0A58" w:rsidP="008B0A58">
      <w:pPr>
        <w:pStyle w:val="EndNoteBibliography"/>
        <w:spacing w:after="0"/>
        <w:ind w:left="720" w:hanging="720"/>
      </w:pPr>
      <w:r w:rsidRPr="008B0A58">
        <w:t>Ohta, T., 1973 Slightly Deleterious Mutant Substitutions in Evolution. Nature 246</w:t>
      </w:r>
      <w:r w:rsidRPr="008B0A58">
        <w:rPr>
          <w:b/>
        </w:rPr>
        <w:t>:</w:t>
      </w:r>
      <w:r w:rsidRPr="008B0A58">
        <w:t xml:space="preserve"> 96-98.</w:t>
      </w:r>
    </w:p>
    <w:p w14:paraId="5F58E70E" w14:textId="77777777" w:rsidR="008B0A58" w:rsidRPr="008B0A58" w:rsidRDefault="008B0A58" w:rsidP="008B0A58">
      <w:pPr>
        <w:pStyle w:val="EndNoteBibliography"/>
        <w:spacing w:after="0"/>
        <w:ind w:left="720" w:hanging="720"/>
      </w:pPr>
      <w:r w:rsidRPr="008B0A58">
        <w:t>Orr, H. A., 1998 The Population Genetics of Adaptation: The Distribution of Factors Fixed during Adaptive Evolution. Evolution 52</w:t>
      </w:r>
      <w:r w:rsidRPr="008B0A58">
        <w:rPr>
          <w:b/>
        </w:rPr>
        <w:t>:</w:t>
      </w:r>
      <w:r w:rsidRPr="008B0A58">
        <w:t xml:space="preserve"> 935-949.</w:t>
      </w:r>
    </w:p>
    <w:p w14:paraId="029D1F59" w14:textId="77777777" w:rsidR="008B0A58" w:rsidRPr="008B0A58" w:rsidRDefault="008B0A58" w:rsidP="008B0A58">
      <w:pPr>
        <w:pStyle w:val="EndNoteBibliography"/>
        <w:spacing w:after="0"/>
        <w:ind w:left="720" w:hanging="720"/>
      </w:pPr>
      <w:r w:rsidRPr="008B0A58">
        <w:t>R Developmental Core Team, 2019 R: A language and environment for statistical computing, pp. R Foundation for Statistical Computing, Vienna, Austria.</w:t>
      </w:r>
    </w:p>
    <w:p w14:paraId="114AC7C0" w14:textId="77777777" w:rsidR="008B0A58" w:rsidRPr="008B0A58" w:rsidRDefault="008B0A58" w:rsidP="008B0A58">
      <w:pPr>
        <w:pStyle w:val="EndNoteBibliography"/>
        <w:spacing w:after="0"/>
        <w:ind w:left="720" w:hanging="720"/>
      </w:pPr>
      <w:r w:rsidRPr="008B0A58">
        <w:t>Sniegowski, P. D., P. J. Gerrish and R. E. Lenski, 1997 Evolution of high mutation rates in experimental populations of E. coli. Nature 387</w:t>
      </w:r>
      <w:r w:rsidRPr="008B0A58">
        <w:rPr>
          <w:b/>
        </w:rPr>
        <w:t>:</w:t>
      </w:r>
      <w:r w:rsidRPr="008B0A58">
        <w:t xml:space="preserve"> 703-705.</w:t>
      </w:r>
    </w:p>
    <w:p w14:paraId="3CCAEE40" w14:textId="77777777" w:rsidR="008B0A58" w:rsidRPr="008B0A58" w:rsidRDefault="008B0A58" w:rsidP="008B0A58">
      <w:pPr>
        <w:pStyle w:val="EndNoteBibliography"/>
        <w:spacing w:after="0"/>
        <w:ind w:left="720" w:hanging="720"/>
      </w:pPr>
      <w:r w:rsidRPr="008B0A58">
        <w:t>Stapley, J., P. G. D. Feulner, S. E. Johnston, A. W. Santure and C. M. Smadja, 2017 Variation in recombination frequency and distribution across eukaryotes: patterns and processes. Philos Trans R Soc Lond B Biol Sci 372.</w:t>
      </w:r>
    </w:p>
    <w:p w14:paraId="3E043FF9" w14:textId="77777777" w:rsidR="008B0A58" w:rsidRPr="008B0A58" w:rsidRDefault="008B0A58" w:rsidP="008B0A58">
      <w:pPr>
        <w:pStyle w:val="EndNoteBibliography"/>
        <w:spacing w:after="0"/>
        <w:ind w:left="720" w:hanging="720"/>
      </w:pPr>
      <w:r w:rsidRPr="008B0A58">
        <w:t>Thornton, K. R., 2019 Polygenic Adaptation to an Environmental Shift: Temporal Dynamics of Variation Under Gaussian Stabilizing Selection and Additive Effects on a Single Trait. Genetics 213</w:t>
      </w:r>
      <w:r w:rsidRPr="008B0A58">
        <w:rPr>
          <w:b/>
        </w:rPr>
        <w:t>:</w:t>
      </w:r>
      <w:r w:rsidRPr="008B0A58">
        <w:t xml:space="preserve"> 1513-1530.</w:t>
      </w:r>
    </w:p>
    <w:p w14:paraId="404C91FA" w14:textId="77777777" w:rsidR="008B0A58" w:rsidRPr="008B0A58" w:rsidRDefault="008B0A58" w:rsidP="008B0A58">
      <w:pPr>
        <w:pStyle w:val="EndNoteBibliography"/>
        <w:spacing w:after="0"/>
        <w:ind w:left="720" w:hanging="720"/>
      </w:pPr>
      <w:r w:rsidRPr="008B0A58">
        <w:t>Turelli, M., 1984 Heritable Genetic-Variation Via Mutation Selection Balance - Lerch Zeta Meets the Abdominal Bristle. Theoretical Population Biology 25</w:t>
      </w:r>
      <w:r w:rsidRPr="008B0A58">
        <w:rPr>
          <w:b/>
        </w:rPr>
        <w:t>:</w:t>
      </w:r>
      <w:r w:rsidRPr="008B0A58">
        <w:t xml:space="preserve"> 138-193.</w:t>
      </w:r>
    </w:p>
    <w:p w14:paraId="47978BE7" w14:textId="77777777" w:rsidR="008B0A58" w:rsidRPr="008B0A58" w:rsidRDefault="008B0A58" w:rsidP="008B0A58">
      <w:pPr>
        <w:pStyle w:val="EndNoteBibliography"/>
        <w:spacing w:after="0"/>
        <w:ind w:left="720" w:hanging="720"/>
      </w:pPr>
      <w:r w:rsidRPr="008B0A58">
        <w:t xml:space="preserve">Walsh, B., and M. Lynch, 2018 </w:t>
      </w:r>
      <w:r w:rsidRPr="008B0A58">
        <w:rPr>
          <w:i/>
        </w:rPr>
        <w:t>Evolution and selection of quantitative traits</w:t>
      </w:r>
      <w:r w:rsidRPr="008B0A58">
        <w:t>. Oxford University Press, New York, NY.</w:t>
      </w:r>
    </w:p>
    <w:p w14:paraId="52FDEA09" w14:textId="77777777" w:rsidR="008B0A58" w:rsidRPr="008B0A58" w:rsidRDefault="008B0A58" w:rsidP="008B0A58">
      <w:pPr>
        <w:pStyle w:val="EndNoteBibliography"/>
        <w:spacing w:after="0"/>
        <w:ind w:left="720" w:hanging="720"/>
      </w:pPr>
      <w:r w:rsidRPr="008B0A58">
        <w:t>Walter, G. M., J. D. Aguirre, M. W. Blows and D. Ortiz-Barrientos, 2018 Evolution of Genetic Variance during Adaptive Radiation. The American Naturalist 191</w:t>
      </w:r>
      <w:r w:rsidRPr="008B0A58">
        <w:rPr>
          <w:b/>
        </w:rPr>
        <w:t>:</w:t>
      </w:r>
      <w:r w:rsidRPr="008B0A58">
        <w:t xml:space="preserve"> E108-E128.</w:t>
      </w:r>
    </w:p>
    <w:p w14:paraId="6B907FA5" w14:textId="77777777" w:rsidR="008B0A58" w:rsidRPr="008B0A58" w:rsidRDefault="008B0A58" w:rsidP="008B0A58">
      <w:pPr>
        <w:pStyle w:val="EndNoteBibliography"/>
        <w:spacing w:after="0"/>
        <w:ind w:left="720" w:hanging="720"/>
      </w:pPr>
      <w:r w:rsidRPr="008B0A58">
        <w:t>White, H., 1980 A Heteroskedasticity-Consistent Covariance-Matrix Estimator and a Direct Test for Heteroskedasticity. Econometrica 48</w:t>
      </w:r>
      <w:r w:rsidRPr="008B0A58">
        <w:rPr>
          <w:b/>
        </w:rPr>
        <w:t>:</w:t>
      </w:r>
      <w:r w:rsidRPr="008B0A58">
        <w:t xml:space="preserve"> 817-838.</w:t>
      </w:r>
    </w:p>
    <w:p w14:paraId="04F624F5" w14:textId="77777777" w:rsidR="008B0A58" w:rsidRPr="008B0A58" w:rsidRDefault="008B0A58" w:rsidP="008B0A58">
      <w:pPr>
        <w:pStyle w:val="EndNoteBibliography"/>
        <w:spacing w:after="0"/>
        <w:ind w:left="720" w:hanging="720"/>
      </w:pPr>
      <w:r w:rsidRPr="008B0A58">
        <w:t xml:space="preserve">Williams, G. C., 1966 </w:t>
      </w:r>
      <w:r w:rsidRPr="008B0A58">
        <w:rPr>
          <w:i/>
        </w:rPr>
        <w:t>Adaptation and natural selection; a critique of some current evolutionary thought</w:t>
      </w:r>
      <w:r w:rsidRPr="008B0A58">
        <w:t>. Princeton University Press, Princeton, N.J.,.</w:t>
      </w:r>
    </w:p>
    <w:p w14:paraId="4DFAEB75" w14:textId="77777777" w:rsidR="008B0A58" w:rsidRPr="008B0A58" w:rsidRDefault="008B0A58" w:rsidP="008B0A58">
      <w:pPr>
        <w:pStyle w:val="EndNoteBibliography"/>
        <w:spacing w:after="0"/>
        <w:ind w:left="720" w:hanging="720"/>
      </w:pPr>
      <w:r w:rsidRPr="008B0A58">
        <w:t>Xu, L., H. Chen, X. Hu, R. Zhang, Z. Zhang</w:t>
      </w:r>
      <w:r w:rsidRPr="008B0A58">
        <w:rPr>
          <w:i/>
        </w:rPr>
        <w:t xml:space="preserve"> et al.</w:t>
      </w:r>
      <w:r w:rsidRPr="008B0A58">
        <w:t>, 2006 Average gene length is highly conserved in prokaryotes and eukaryotes and diverges only between the two kingdoms. Mol Biol Evol 23</w:t>
      </w:r>
      <w:r w:rsidRPr="008B0A58">
        <w:rPr>
          <w:b/>
        </w:rPr>
        <w:t>:</w:t>
      </w:r>
      <w:r w:rsidRPr="008B0A58">
        <w:t xml:space="preserve"> 1107-1108.</w:t>
      </w:r>
    </w:p>
    <w:p w14:paraId="5BEEDEA6" w14:textId="77777777" w:rsidR="008B0A58" w:rsidRPr="008B0A58" w:rsidRDefault="008B0A58" w:rsidP="008B0A58">
      <w:pPr>
        <w:pStyle w:val="EndNoteBibliography"/>
        <w:spacing w:after="0"/>
        <w:ind w:left="720" w:hanging="720"/>
      </w:pPr>
      <w:r w:rsidRPr="008B0A58">
        <w:t>Zhang, X. S., 2012 Fisher's geometrical model of fitness landscape and variance in fitness within a changing environment. Evolution 66</w:t>
      </w:r>
      <w:r w:rsidRPr="008B0A58">
        <w:rPr>
          <w:b/>
        </w:rPr>
        <w:t>:</w:t>
      </w:r>
      <w:r w:rsidRPr="008B0A58">
        <w:t xml:space="preserve"> 2350-2368.</w:t>
      </w:r>
    </w:p>
    <w:p w14:paraId="240F8864" w14:textId="77777777" w:rsidR="008B0A58" w:rsidRPr="008B0A58" w:rsidRDefault="008B0A58" w:rsidP="008B0A58">
      <w:pPr>
        <w:pStyle w:val="EndNoteBibliography"/>
        <w:ind w:left="720" w:hanging="720"/>
      </w:pPr>
      <w:r w:rsidRPr="008B0A58">
        <w:t>Zhang, X. S., and W. G. Hill, 2002 Joint effects of pleiotropic selection and stabilizing selection on the maintenance of quantitative genetic variation at mutation-selection balance. Genetics 162</w:t>
      </w:r>
      <w:r w:rsidRPr="008B0A58">
        <w:rPr>
          <w:b/>
        </w:rPr>
        <w:t>:</w:t>
      </w:r>
      <w:r w:rsidRPr="008B0A58">
        <w:t xml:space="preserve"> 459-471.</w:t>
      </w:r>
    </w:p>
    <w:p w14:paraId="1C337693" w14:textId="3B7C211F" w:rsidR="00767477" w:rsidRPr="00767477" w:rsidRDefault="00684609" w:rsidP="00E90646">
      <w:pPr>
        <w:spacing w:before="120" w:after="120" w:line="240" w:lineRule="auto"/>
        <w:ind w:hanging="720"/>
        <w:rPr>
          <w:lang w:val="en-US"/>
        </w:rPr>
      </w:pPr>
      <w:r>
        <w:rPr>
          <w:lang w:val="en-US"/>
        </w:rPr>
        <w:fldChar w:fldCharType="end"/>
      </w:r>
    </w:p>
    <w:sectPr w:rsidR="00767477" w:rsidRPr="00767477" w:rsidSect="009A464C">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4" w:author="Nick" w:date="2020-11-06T09:16:00Z" w:initials="N">
    <w:p w14:paraId="523173C2" w14:textId="77795410" w:rsidR="00BC3910" w:rsidRDefault="00BC3910">
      <w:pPr>
        <w:pStyle w:val="CommentText"/>
      </w:pPr>
      <w:r>
        <w:rPr>
          <w:rStyle w:val="CommentReference"/>
        </w:rPr>
        <w:annotationRef/>
      </w:r>
      <w:r>
        <w:t>Reword – less vague (Ne, reduced variability etc.)</w:t>
      </w:r>
    </w:p>
  </w:comment>
  <w:comment w:id="35" w:author="Nick" w:date="2020-11-06T09:19:00Z" w:initials="N">
    <w:p w14:paraId="049ADE68" w14:textId="3E0A7921" w:rsidR="00BC3910" w:rsidRDefault="00BC3910">
      <w:pPr>
        <w:pStyle w:val="CommentText"/>
      </w:pPr>
      <w:r>
        <w:rPr>
          <w:rStyle w:val="CommentReference"/>
        </w:rPr>
        <w:annotationRef/>
      </w:r>
      <w:r>
        <w:t>Reword</w:t>
      </w:r>
    </w:p>
  </w:comment>
  <w:comment w:id="39" w:author="Nick" w:date="2020-11-06T09:22:00Z" w:initials="N">
    <w:p w14:paraId="6EEC3A97" w14:textId="3A745980" w:rsidR="00BC3910" w:rsidRDefault="00BC3910">
      <w:pPr>
        <w:pStyle w:val="CommentText"/>
      </w:pPr>
      <w:r>
        <w:rPr>
          <w:rStyle w:val="CommentReference"/>
        </w:rPr>
        <w:annotationRef/>
      </w:r>
      <w:r>
        <w:t>Make it clear this is when populations are already maintaining their position around an opt</w:t>
      </w:r>
    </w:p>
  </w:comment>
  <w:comment w:id="41" w:author="Nick" w:date="2020-11-06T09:24:00Z" w:initials="N">
    <w:p w14:paraId="73AB8C65" w14:textId="0D60CA4A" w:rsidR="007323C9" w:rsidRDefault="007323C9">
      <w:pPr>
        <w:pStyle w:val="CommentText"/>
      </w:pPr>
      <w:r>
        <w:rPr>
          <w:rStyle w:val="CommentReference"/>
        </w:rPr>
        <w:annotationRef/>
      </w:r>
      <w:r>
        <w:t xml:space="preserve">More clear - </w:t>
      </w:r>
    </w:p>
  </w:comment>
  <w:comment w:id="42" w:author="Nick" w:date="2020-11-06T09:25:00Z" w:initials="N">
    <w:p w14:paraId="553D32E0" w14:textId="50DA5309" w:rsidR="007323C9" w:rsidRDefault="007323C9">
      <w:pPr>
        <w:pStyle w:val="CommentText"/>
      </w:pPr>
      <w:r>
        <w:rPr>
          <w:rStyle w:val="CommentReference"/>
        </w:rPr>
        <w:annotationRef/>
      </w:r>
      <w:r>
        <w:t>Remind the reader of what this is – threshold of adapted/maladapted, phenotypic optimum</w:t>
      </w:r>
    </w:p>
  </w:comment>
  <w:comment w:id="44" w:author="Nick" w:date="2020-11-06T09:26:00Z" w:initials="N">
    <w:p w14:paraId="515CEAEC" w14:textId="77777777" w:rsidR="007323C9" w:rsidRDefault="007323C9">
      <w:pPr>
        <w:pStyle w:val="CommentText"/>
      </w:pPr>
      <w:r>
        <w:rPr>
          <w:rStyle w:val="CommentReference"/>
        </w:rPr>
        <w:annotationRef/>
      </w:r>
      <w:r>
        <w:t>Make adaptability vs adaptedness more of a focus throughout the discussion, make sure its introduced well in intro (figure 1)</w:t>
      </w:r>
    </w:p>
    <w:p w14:paraId="62B06ABE" w14:textId="7E37C6E5" w:rsidR="007323C9" w:rsidRDefault="007323C9">
      <w:pPr>
        <w:pStyle w:val="CommentText"/>
      </w:pPr>
      <w:r>
        <w:t>Refer back to figure 1</w:t>
      </w:r>
    </w:p>
  </w:comment>
  <w:comment w:id="45" w:author="Nick" w:date="2020-11-06T09:31:00Z" w:initials="N">
    <w:p w14:paraId="29BEA60A" w14:textId="006B253E" w:rsidR="007323C9" w:rsidRDefault="007323C9">
      <w:pPr>
        <w:pStyle w:val="CommentText"/>
      </w:pPr>
      <w:r>
        <w:rPr>
          <w:rStyle w:val="CommentReference"/>
        </w:rPr>
        <w:annotationRef/>
      </w:r>
      <w:r>
        <w:t>Costly to remove deleterious alleles</w:t>
      </w:r>
    </w:p>
  </w:comment>
  <w:comment w:id="46" w:author="Nick" w:date="2020-11-06T09:31:00Z" w:initials="N">
    <w:p w14:paraId="3CD64BFB" w14:textId="4BA59129" w:rsidR="007323C9" w:rsidRDefault="007323C9">
      <w:pPr>
        <w:pStyle w:val="CommentText"/>
      </w:pPr>
      <w:r>
        <w:rPr>
          <w:rStyle w:val="CommentReference"/>
        </w:rPr>
        <w:annotationRef/>
      </w:r>
      <w:r>
        <w:t>Mention earlier</w:t>
      </w:r>
    </w:p>
  </w:comment>
  <w:comment w:id="49" w:author="Nick" w:date="2020-11-06T10:21:00Z" w:initials="N">
    <w:p w14:paraId="3D17A83E" w14:textId="2BE26B62" w:rsidR="00446B61" w:rsidRDefault="00446B61">
      <w:pPr>
        <w:pStyle w:val="CommentText"/>
      </w:pPr>
      <w:r>
        <w:rPr>
          <w:rStyle w:val="CommentReference"/>
        </w:rPr>
        <w:annotationRef/>
      </w:r>
      <w:r>
        <w:t>Table references – Endnote</w:t>
      </w:r>
    </w:p>
    <w:p w14:paraId="57066876" w14:textId="283E5363" w:rsidR="00446B61" w:rsidRDefault="00446B61">
      <w:pPr>
        <w:pStyle w:val="CommentText"/>
      </w:pPr>
      <w:r>
        <w:t>Endnote version of genetics referencing is old</w:t>
      </w:r>
    </w:p>
  </w:comment>
  <w:comment w:id="51" w:author="Nick" w:date="2020-11-06T09:36:00Z" w:initials="N">
    <w:p w14:paraId="1F7A33D6" w14:textId="1ECD6860" w:rsidR="00AA2BB2" w:rsidRDefault="00AA2BB2">
      <w:pPr>
        <w:pStyle w:val="CommentText"/>
      </w:pPr>
      <w:r>
        <w:rPr>
          <w:rStyle w:val="CommentReference"/>
        </w:rPr>
        <w:annotationRef/>
      </w:r>
      <w:r>
        <w:t>Change phenotypic optimum colour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23173C2" w15:done="0"/>
  <w15:commentEx w15:paraId="049ADE68" w15:done="0"/>
  <w15:commentEx w15:paraId="6EEC3A97" w15:done="0"/>
  <w15:commentEx w15:paraId="73AB8C65" w15:done="0"/>
  <w15:commentEx w15:paraId="553D32E0" w15:done="0"/>
  <w15:commentEx w15:paraId="62B06ABE" w15:done="0"/>
  <w15:commentEx w15:paraId="29BEA60A" w15:done="0"/>
  <w15:commentEx w15:paraId="3CD64BFB" w15:done="0"/>
  <w15:commentEx w15:paraId="57066876" w15:done="0"/>
  <w15:commentEx w15:paraId="1F7A33D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778BCB" w14:textId="77777777" w:rsidR="00FC760A" w:rsidRDefault="00FC760A" w:rsidP="00015F5C">
      <w:pPr>
        <w:spacing w:after="0" w:line="240" w:lineRule="auto"/>
      </w:pPr>
      <w:r>
        <w:separator/>
      </w:r>
    </w:p>
  </w:endnote>
  <w:endnote w:type="continuationSeparator" w:id="0">
    <w:p w14:paraId="555D3495" w14:textId="77777777" w:rsidR="00FC760A" w:rsidRDefault="00FC760A" w:rsidP="00015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482E30" w14:textId="77777777" w:rsidR="00FC760A" w:rsidRDefault="00FC760A" w:rsidP="00015F5C">
      <w:pPr>
        <w:spacing w:after="0" w:line="240" w:lineRule="auto"/>
      </w:pPr>
      <w:r>
        <w:separator/>
      </w:r>
    </w:p>
  </w:footnote>
  <w:footnote w:type="continuationSeparator" w:id="0">
    <w:p w14:paraId="01DA5B86" w14:textId="77777777" w:rsidR="00FC760A" w:rsidRDefault="00FC760A" w:rsidP="00015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B131B"/>
    <w:multiLevelType w:val="hybridMultilevel"/>
    <w:tmpl w:val="78CE0C0E"/>
    <w:lvl w:ilvl="0" w:tplc="29D0595C">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B63A8C"/>
    <w:multiLevelType w:val="hybridMultilevel"/>
    <w:tmpl w:val="60AE6FEE"/>
    <w:lvl w:ilvl="0" w:tplc="7CF6747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ick">
    <w15:presenceInfo w15:providerId="None" w15:userId="Nic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enetics&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pvfvtxcxr5xnew0zqvex91vs0vv2wxd90d&quot;&gt;honours_references&lt;record-ids&gt;&lt;item&gt;15&lt;/item&gt;&lt;item&gt;19&lt;/item&gt;&lt;item&gt;24&lt;/item&gt;&lt;item&gt;26&lt;/item&gt;&lt;item&gt;27&lt;/item&gt;&lt;item&gt;29&lt;/item&gt;&lt;item&gt;34&lt;/item&gt;&lt;item&gt;62&lt;/item&gt;&lt;item&gt;66&lt;/item&gt;&lt;item&gt;70&lt;/item&gt;&lt;item&gt;95&lt;/item&gt;&lt;item&gt;97&lt;/item&gt;&lt;item&gt;129&lt;/item&gt;&lt;item&gt;131&lt;/item&gt;&lt;item&gt;142&lt;/item&gt;&lt;item&gt;147&lt;/item&gt;&lt;item&gt;153&lt;/item&gt;&lt;item&gt;154&lt;/item&gt;&lt;item&gt;155&lt;/item&gt;&lt;item&gt;156&lt;/item&gt;&lt;item&gt;157&lt;/item&gt;&lt;item&gt;158&lt;/item&gt;&lt;item&gt;159&lt;/item&gt;&lt;item&gt;160&lt;/item&gt;&lt;item&gt;161&lt;/item&gt;&lt;item&gt;162&lt;/item&gt;&lt;item&gt;163&lt;/item&gt;&lt;item&gt;167&lt;/item&gt;&lt;item&gt;168&lt;/item&gt;&lt;item&gt;169&lt;/item&gt;&lt;item&gt;170&lt;/item&gt;&lt;item&gt;171&lt;/item&gt;&lt;item&gt;172&lt;/item&gt;&lt;item&gt;174&lt;/item&gt;&lt;item&gt;175&lt;/item&gt;&lt;item&gt;176&lt;/item&gt;&lt;item&gt;177&lt;/item&gt;&lt;item&gt;178&lt;/item&gt;&lt;item&gt;179&lt;/item&gt;&lt;item&gt;180&lt;/item&gt;&lt;item&gt;181&lt;/item&gt;&lt;item&gt;182&lt;/item&gt;&lt;item&gt;183&lt;/item&gt;&lt;item&gt;207&lt;/item&gt;&lt;item&gt;226&lt;/item&gt;&lt;item&gt;254&lt;/item&gt;&lt;item&gt;262&lt;/item&gt;&lt;item&gt;275&lt;/item&gt;&lt;item&gt;299&lt;/item&gt;&lt;item&gt;302&lt;/item&gt;&lt;item&gt;322&lt;/item&gt;&lt;item&gt;324&lt;/item&gt;&lt;item&gt;325&lt;/item&gt;&lt;item&gt;374&lt;/item&gt;&lt;item&gt;375&lt;/item&gt;&lt;item&gt;449&lt;/item&gt;&lt;item&gt;450&lt;/item&gt;&lt;item&gt;451&lt;/item&gt;&lt;/record-ids&gt;&lt;/item&gt;&lt;/Libraries&gt;"/>
  </w:docVars>
  <w:rsids>
    <w:rsidRoot w:val="004F0C57"/>
    <w:rsid w:val="00001CAF"/>
    <w:rsid w:val="000023CE"/>
    <w:rsid w:val="000072BC"/>
    <w:rsid w:val="00007E00"/>
    <w:rsid w:val="0001140F"/>
    <w:rsid w:val="000130E6"/>
    <w:rsid w:val="00013167"/>
    <w:rsid w:val="00013215"/>
    <w:rsid w:val="000145DD"/>
    <w:rsid w:val="000146A9"/>
    <w:rsid w:val="000148E6"/>
    <w:rsid w:val="00015F5C"/>
    <w:rsid w:val="00020618"/>
    <w:rsid w:val="000226E9"/>
    <w:rsid w:val="00023792"/>
    <w:rsid w:val="00026414"/>
    <w:rsid w:val="00026705"/>
    <w:rsid w:val="00030268"/>
    <w:rsid w:val="000338FD"/>
    <w:rsid w:val="00033F24"/>
    <w:rsid w:val="00034011"/>
    <w:rsid w:val="000374FF"/>
    <w:rsid w:val="000438CF"/>
    <w:rsid w:val="000444CC"/>
    <w:rsid w:val="000449A7"/>
    <w:rsid w:val="00053701"/>
    <w:rsid w:val="00055CC2"/>
    <w:rsid w:val="0005601C"/>
    <w:rsid w:val="000565C4"/>
    <w:rsid w:val="000611A7"/>
    <w:rsid w:val="00062DD3"/>
    <w:rsid w:val="00062FE6"/>
    <w:rsid w:val="000642CD"/>
    <w:rsid w:val="00065CED"/>
    <w:rsid w:val="00072E6C"/>
    <w:rsid w:val="00073B9B"/>
    <w:rsid w:val="00074F23"/>
    <w:rsid w:val="0008031F"/>
    <w:rsid w:val="00085AC8"/>
    <w:rsid w:val="0008628B"/>
    <w:rsid w:val="00086730"/>
    <w:rsid w:val="00094A10"/>
    <w:rsid w:val="0009629A"/>
    <w:rsid w:val="00096735"/>
    <w:rsid w:val="00096FA1"/>
    <w:rsid w:val="000A17B9"/>
    <w:rsid w:val="000A5207"/>
    <w:rsid w:val="000A527C"/>
    <w:rsid w:val="000A5D7E"/>
    <w:rsid w:val="000A78C8"/>
    <w:rsid w:val="000B2B85"/>
    <w:rsid w:val="000B34AB"/>
    <w:rsid w:val="000B4A0D"/>
    <w:rsid w:val="000B6C20"/>
    <w:rsid w:val="000B7306"/>
    <w:rsid w:val="000C19EF"/>
    <w:rsid w:val="000C3DDB"/>
    <w:rsid w:val="000C5101"/>
    <w:rsid w:val="000C52D5"/>
    <w:rsid w:val="000C5C66"/>
    <w:rsid w:val="000C7FEB"/>
    <w:rsid w:val="000D0954"/>
    <w:rsid w:val="000D0C8A"/>
    <w:rsid w:val="000D52A0"/>
    <w:rsid w:val="000D5855"/>
    <w:rsid w:val="000E1A07"/>
    <w:rsid w:val="000E7C40"/>
    <w:rsid w:val="000F0531"/>
    <w:rsid w:val="000F12AB"/>
    <w:rsid w:val="000F1ECB"/>
    <w:rsid w:val="000F2064"/>
    <w:rsid w:val="000F304F"/>
    <w:rsid w:val="000F6265"/>
    <w:rsid w:val="00101F4B"/>
    <w:rsid w:val="00104765"/>
    <w:rsid w:val="00104F20"/>
    <w:rsid w:val="0010672C"/>
    <w:rsid w:val="00110238"/>
    <w:rsid w:val="00111B61"/>
    <w:rsid w:val="00113B10"/>
    <w:rsid w:val="00116403"/>
    <w:rsid w:val="00116AEC"/>
    <w:rsid w:val="0011724E"/>
    <w:rsid w:val="00117966"/>
    <w:rsid w:val="0012090D"/>
    <w:rsid w:val="001210B5"/>
    <w:rsid w:val="0012184E"/>
    <w:rsid w:val="00122E64"/>
    <w:rsid w:val="0012438E"/>
    <w:rsid w:val="0012697D"/>
    <w:rsid w:val="00126EB6"/>
    <w:rsid w:val="00127A2E"/>
    <w:rsid w:val="00127C5F"/>
    <w:rsid w:val="001312BB"/>
    <w:rsid w:val="00131663"/>
    <w:rsid w:val="001329BF"/>
    <w:rsid w:val="0013301D"/>
    <w:rsid w:val="00134550"/>
    <w:rsid w:val="00134820"/>
    <w:rsid w:val="00134F59"/>
    <w:rsid w:val="0013636E"/>
    <w:rsid w:val="00137779"/>
    <w:rsid w:val="00137A3B"/>
    <w:rsid w:val="00137A83"/>
    <w:rsid w:val="00137BFF"/>
    <w:rsid w:val="00140D67"/>
    <w:rsid w:val="00142930"/>
    <w:rsid w:val="0014342C"/>
    <w:rsid w:val="00144213"/>
    <w:rsid w:val="001453C0"/>
    <w:rsid w:val="001463EA"/>
    <w:rsid w:val="00147EC7"/>
    <w:rsid w:val="001525A9"/>
    <w:rsid w:val="00154450"/>
    <w:rsid w:val="00156C50"/>
    <w:rsid w:val="0015720D"/>
    <w:rsid w:val="00165025"/>
    <w:rsid w:val="00165FB7"/>
    <w:rsid w:val="00166492"/>
    <w:rsid w:val="001710ED"/>
    <w:rsid w:val="001746A2"/>
    <w:rsid w:val="00175EF6"/>
    <w:rsid w:val="001775B8"/>
    <w:rsid w:val="0018173C"/>
    <w:rsid w:val="00182A4A"/>
    <w:rsid w:val="001843C9"/>
    <w:rsid w:val="0018588E"/>
    <w:rsid w:val="00185B2B"/>
    <w:rsid w:val="00186291"/>
    <w:rsid w:val="00187929"/>
    <w:rsid w:val="00187CAE"/>
    <w:rsid w:val="00191A1C"/>
    <w:rsid w:val="00195473"/>
    <w:rsid w:val="00195C53"/>
    <w:rsid w:val="00197FB0"/>
    <w:rsid w:val="001A09EB"/>
    <w:rsid w:val="001A1709"/>
    <w:rsid w:val="001A3CF5"/>
    <w:rsid w:val="001A41CC"/>
    <w:rsid w:val="001A5629"/>
    <w:rsid w:val="001A6709"/>
    <w:rsid w:val="001A77F8"/>
    <w:rsid w:val="001B44D6"/>
    <w:rsid w:val="001B44F4"/>
    <w:rsid w:val="001B672B"/>
    <w:rsid w:val="001B7511"/>
    <w:rsid w:val="001C0FD0"/>
    <w:rsid w:val="001C11E6"/>
    <w:rsid w:val="001C15BA"/>
    <w:rsid w:val="001C2FEF"/>
    <w:rsid w:val="001C4144"/>
    <w:rsid w:val="001C465B"/>
    <w:rsid w:val="001C6F41"/>
    <w:rsid w:val="001D1805"/>
    <w:rsid w:val="001D2170"/>
    <w:rsid w:val="001D3B1C"/>
    <w:rsid w:val="001D5529"/>
    <w:rsid w:val="001D604D"/>
    <w:rsid w:val="001D615E"/>
    <w:rsid w:val="001D73F2"/>
    <w:rsid w:val="001D7B57"/>
    <w:rsid w:val="001E0822"/>
    <w:rsid w:val="001E1077"/>
    <w:rsid w:val="001E2897"/>
    <w:rsid w:val="001E2A26"/>
    <w:rsid w:val="001E45A9"/>
    <w:rsid w:val="001E5A0A"/>
    <w:rsid w:val="001E75DE"/>
    <w:rsid w:val="001E7974"/>
    <w:rsid w:val="001F226B"/>
    <w:rsid w:val="001F3C20"/>
    <w:rsid w:val="001F4D6F"/>
    <w:rsid w:val="001F6D26"/>
    <w:rsid w:val="001F7463"/>
    <w:rsid w:val="00204E03"/>
    <w:rsid w:val="0020543C"/>
    <w:rsid w:val="00205913"/>
    <w:rsid w:val="002062FA"/>
    <w:rsid w:val="00207704"/>
    <w:rsid w:val="00207988"/>
    <w:rsid w:val="002107AD"/>
    <w:rsid w:val="00211D52"/>
    <w:rsid w:val="00212FB2"/>
    <w:rsid w:val="00213F3E"/>
    <w:rsid w:val="00216D8C"/>
    <w:rsid w:val="002204BC"/>
    <w:rsid w:val="002236D4"/>
    <w:rsid w:val="0022375E"/>
    <w:rsid w:val="00223B5C"/>
    <w:rsid w:val="00224FB8"/>
    <w:rsid w:val="00225F14"/>
    <w:rsid w:val="002263CB"/>
    <w:rsid w:val="00231959"/>
    <w:rsid w:val="00231D66"/>
    <w:rsid w:val="00235E34"/>
    <w:rsid w:val="002400C9"/>
    <w:rsid w:val="00242432"/>
    <w:rsid w:val="00242D5B"/>
    <w:rsid w:val="00244216"/>
    <w:rsid w:val="00245DA1"/>
    <w:rsid w:val="00251C84"/>
    <w:rsid w:val="00252178"/>
    <w:rsid w:val="0025255F"/>
    <w:rsid w:val="00254E87"/>
    <w:rsid w:val="00260360"/>
    <w:rsid w:val="00260698"/>
    <w:rsid w:val="00261CF5"/>
    <w:rsid w:val="00261DAC"/>
    <w:rsid w:val="00262EF3"/>
    <w:rsid w:val="00264C81"/>
    <w:rsid w:val="00264E43"/>
    <w:rsid w:val="002657ED"/>
    <w:rsid w:val="002725B3"/>
    <w:rsid w:val="00272A74"/>
    <w:rsid w:val="00274E46"/>
    <w:rsid w:val="00277530"/>
    <w:rsid w:val="0028160A"/>
    <w:rsid w:val="002816DF"/>
    <w:rsid w:val="00282A6A"/>
    <w:rsid w:val="00285B32"/>
    <w:rsid w:val="0028799E"/>
    <w:rsid w:val="00287A63"/>
    <w:rsid w:val="00290DDD"/>
    <w:rsid w:val="00290E4C"/>
    <w:rsid w:val="00290F24"/>
    <w:rsid w:val="00293F52"/>
    <w:rsid w:val="0029447D"/>
    <w:rsid w:val="002946FA"/>
    <w:rsid w:val="00295F6B"/>
    <w:rsid w:val="002972EA"/>
    <w:rsid w:val="002A06F1"/>
    <w:rsid w:val="002A11D1"/>
    <w:rsid w:val="002A3ABD"/>
    <w:rsid w:val="002A3BA4"/>
    <w:rsid w:val="002A417C"/>
    <w:rsid w:val="002A64A8"/>
    <w:rsid w:val="002B236E"/>
    <w:rsid w:val="002B2785"/>
    <w:rsid w:val="002B286E"/>
    <w:rsid w:val="002B3D60"/>
    <w:rsid w:val="002B5329"/>
    <w:rsid w:val="002B55C2"/>
    <w:rsid w:val="002B6382"/>
    <w:rsid w:val="002B69B6"/>
    <w:rsid w:val="002B6AEB"/>
    <w:rsid w:val="002C07B3"/>
    <w:rsid w:val="002C10C6"/>
    <w:rsid w:val="002C408E"/>
    <w:rsid w:val="002C5AE1"/>
    <w:rsid w:val="002C6592"/>
    <w:rsid w:val="002D0D2C"/>
    <w:rsid w:val="002D1F7A"/>
    <w:rsid w:val="002D2218"/>
    <w:rsid w:val="002D2CD0"/>
    <w:rsid w:val="002D3AFB"/>
    <w:rsid w:val="002D479D"/>
    <w:rsid w:val="002D5442"/>
    <w:rsid w:val="002E138D"/>
    <w:rsid w:val="002E28E0"/>
    <w:rsid w:val="002E2F51"/>
    <w:rsid w:val="002E5721"/>
    <w:rsid w:val="002E5E9E"/>
    <w:rsid w:val="002E630D"/>
    <w:rsid w:val="002E7D9C"/>
    <w:rsid w:val="002F00AC"/>
    <w:rsid w:val="002F0DDE"/>
    <w:rsid w:val="002F2220"/>
    <w:rsid w:val="00300FA5"/>
    <w:rsid w:val="003027A4"/>
    <w:rsid w:val="003029F1"/>
    <w:rsid w:val="00302E47"/>
    <w:rsid w:val="00303066"/>
    <w:rsid w:val="00303BEC"/>
    <w:rsid w:val="0030547F"/>
    <w:rsid w:val="00306CA6"/>
    <w:rsid w:val="003115E0"/>
    <w:rsid w:val="00313655"/>
    <w:rsid w:val="00313F85"/>
    <w:rsid w:val="00314239"/>
    <w:rsid w:val="00316740"/>
    <w:rsid w:val="00317335"/>
    <w:rsid w:val="00320D3B"/>
    <w:rsid w:val="00321F8E"/>
    <w:rsid w:val="00323D20"/>
    <w:rsid w:val="00331174"/>
    <w:rsid w:val="00332BE3"/>
    <w:rsid w:val="00334741"/>
    <w:rsid w:val="00337A3D"/>
    <w:rsid w:val="00342279"/>
    <w:rsid w:val="00343E71"/>
    <w:rsid w:val="00346E5D"/>
    <w:rsid w:val="00347415"/>
    <w:rsid w:val="003539B9"/>
    <w:rsid w:val="00353C41"/>
    <w:rsid w:val="00354519"/>
    <w:rsid w:val="00360A68"/>
    <w:rsid w:val="0036187E"/>
    <w:rsid w:val="00370DEA"/>
    <w:rsid w:val="003738D9"/>
    <w:rsid w:val="003758AB"/>
    <w:rsid w:val="00376C8E"/>
    <w:rsid w:val="003778F2"/>
    <w:rsid w:val="00380507"/>
    <w:rsid w:val="0038091E"/>
    <w:rsid w:val="0038339D"/>
    <w:rsid w:val="0038526E"/>
    <w:rsid w:val="00390426"/>
    <w:rsid w:val="003912D3"/>
    <w:rsid w:val="00392E0F"/>
    <w:rsid w:val="0039481D"/>
    <w:rsid w:val="00395219"/>
    <w:rsid w:val="003A0352"/>
    <w:rsid w:val="003A1132"/>
    <w:rsid w:val="003A3DF1"/>
    <w:rsid w:val="003A4595"/>
    <w:rsid w:val="003A6FA5"/>
    <w:rsid w:val="003B3051"/>
    <w:rsid w:val="003B4352"/>
    <w:rsid w:val="003B71FA"/>
    <w:rsid w:val="003C0FFD"/>
    <w:rsid w:val="003C13A0"/>
    <w:rsid w:val="003C2EEC"/>
    <w:rsid w:val="003C342F"/>
    <w:rsid w:val="003D05BF"/>
    <w:rsid w:val="003D331B"/>
    <w:rsid w:val="003D4E62"/>
    <w:rsid w:val="003D7E57"/>
    <w:rsid w:val="003E01F8"/>
    <w:rsid w:val="003E02F0"/>
    <w:rsid w:val="003E2D3D"/>
    <w:rsid w:val="003E42BB"/>
    <w:rsid w:val="003E54D6"/>
    <w:rsid w:val="003E72C0"/>
    <w:rsid w:val="003F0765"/>
    <w:rsid w:val="003F6258"/>
    <w:rsid w:val="003F73C8"/>
    <w:rsid w:val="003F7645"/>
    <w:rsid w:val="00404F10"/>
    <w:rsid w:val="004054B4"/>
    <w:rsid w:val="00406697"/>
    <w:rsid w:val="00413FD2"/>
    <w:rsid w:val="0042111A"/>
    <w:rsid w:val="004217E5"/>
    <w:rsid w:val="00422EA1"/>
    <w:rsid w:val="004233D9"/>
    <w:rsid w:val="00423D29"/>
    <w:rsid w:val="00424527"/>
    <w:rsid w:val="0042703B"/>
    <w:rsid w:val="004270CD"/>
    <w:rsid w:val="004300F2"/>
    <w:rsid w:val="0043696D"/>
    <w:rsid w:val="00437AD1"/>
    <w:rsid w:val="004439AF"/>
    <w:rsid w:val="0044538A"/>
    <w:rsid w:val="00445817"/>
    <w:rsid w:val="0044584F"/>
    <w:rsid w:val="004468D2"/>
    <w:rsid w:val="00446B61"/>
    <w:rsid w:val="00456570"/>
    <w:rsid w:val="004567F3"/>
    <w:rsid w:val="00456C1B"/>
    <w:rsid w:val="00456E74"/>
    <w:rsid w:val="0046292B"/>
    <w:rsid w:val="00462F32"/>
    <w:rsid w:val="004669DC"/>
    <w:rsid w:val="00467A73"/>
    <w:rsid w:val="00467E08"/>
    <w:rsid w:val="00470115"/>
    <w:rsid w:val="004712CC"/>
    <w:rsid w:val="004745B3"/>
    <w:rsid w:val="004776AC"/>
    <w:rsid w:val="00480C78"/>
    <w:rsid w:val="00482946"/>
    <w:rsid w:val="004831C9"/>
    <w:rsid w:val="004842ED"/>
    <w:rsid w:val="00484F89"/>
    <w:rsid w:val="00485202"/>
    <w:rsid w:val="00487561"/>
    <w:rsid w:val="00490AD2"/>
    <w:rsid w:val="00494E5C"/>
    <w:rsid w:val="0049530E"/>
    <w:rsid w:val="004953B6"/>
    <w:rsid w:val="004A0BB9"/>
    <w:rsid w:val="004B05A5"/>
    <w:rsid w:val="004B113A"/>
    <w:rsid w:val="004B1416"/>
    <w:rsid w:val="004B1956"/>
    <w:rsid w:val="004B3AD4"/>
    <w:rsid w:val="004B3DBC"/>
    <w:rsid w:val="004B4692"/>
    <w:rsid w:val="004B4B64"/>
    <w:rsid w:val="004B4C09"/>
    <w:rsid w:val="004B786B"/>
    <w:rsid w:val="004C1938"/>
    <w:rsid w:val="004C4BDB"/>
    <w:rsid w:val="004C63D1"/>
    <w:rsid w:val="004C65C9"/>
    <w:rsid w:val="004C7C15"/>
    <w:rsid w:val="004D17FE"/>
    <w:rsid w:val="004D1B80"/>
    <w:rsid w:val="004D21B7"/>
    <w:rsid w:val="004D4A4F"/>
    <w:rsid w:val="004D5EB8"/>
    <w:rsid w:val="004D7224"/>
    <w:rsid w:val="004E07CE"/>
    <w:rsid w:val="004E0ECF"/>
    <w:rsid w:val="004E231F"/>
    <w:rsid w:val="004E2EC8"/>
    <w:rsid w:val="004E2F6B"/>
    <w:rsid w:val="004E443F"/>
    <w:rsid w:val="004E5884"/>
    <w:rsid w:val="004E5966"/>
    <w:rsid w:val="004E7878"/>
    <w:rsid w:val="004F05D9"/>
    <w:rsid w:val="004F0C57"/>
    <w:rsid w:val="004F2EDF"/>
    <w:rsid w:val="004F75D2"/>
    <w:rsid w:val="004F7619"/>
    <w:rsid w:val="0050335C"/>
    <w:rsid w:val="0050491A"/>
    <w:rsid w:val="00505B06"/>
    <w:rsid w:val="00510A8E"/>
    <w:rsid w:val="00521BDE"/>
    <w:rsid w:val="005229A9"/>
    <w:rsid w:val="00523F2A"/>
    <w:rsid w:val="00524974"/>
    <w:rsid w:val="00527FB6"/>
    <w:rsid w:val="00530138"/>
    <w:rsid w:val="005335A7"/>
    <w:rsid w:val="00533615"/>
    <w:rsid w:val="005343F5"/>
    <w:rsid w:val="00535183"/>
    <w:rsid w:val="00535ED9"/>
    <w:rsid w:val="00536114"/>
    <w:rsid w:val="00541C12"/>
    <w:rsid w:val="00542E40"/>
    <w:rsid w:val="0054493A"/>
    <w:rsid w:val="00545C7E"/>
    <w:rsid w:val="005472AB"/>
    <w:rsid w:val="00553298"/>
    <w:rsid w:val="00561508"/>
    <w:rsid w:val="005624EF"/>
    <w:rsid w:val="00562583"/>
    <w:rsid w:val="00563568"/>
    <w:rsid w:val="0056373E"/>
    <w:rsid w:val="005644AD"/>
    <w:rsid w:val="00564ED3"/>
    <w:rsid w:val="00567D77"/>
    <w:rsid w:val="00567DCF"/>
    <w:rsid w:val="005717EC"/>
    <w:rsid w:val="00572489"/>
    <w:rsid w:val="005729D3"/>
    <w:rsid w:val="00576558"/>
    <w:rsid w:val="00582FDA"/>
    <w:rsid w:val="0058631F"/>
    <w:rsid w:val="00587E00"/>
    <w:rsid w:val="0059111D"/>
    <w:rsid w:val="0059287F"/>
    <w:rsid w:val="005930F4"/>
    <w:rsid w:val="00593BDF"/>
    <w:rsid w:val="0059408F"/>
    <w:rsid w:val="00594480"/>
    <w:rsid w:val="005A001E"/>
    <w:rsid w:val="005A16E0"/>
    <w:rsid w:val="005A33AA"/>
    <w:rsid w:val="005A33E0"/>
    <w:rsid w:val="005A3B84"/>
    <w:rsid w:val="005A3FE8"/>
    <w:rsid w:val="005B0E8E"/>
    <w:rsid w:val="005B324A"/>
    <w:rsid w:val="005B4DBD"/>
    <w:rsid w:val="005B7CF3"/>
    <w:rsid w:val="005B7EF5"/>
    <w:rsid w:val="005C1525"/>
    <w:rsid w:val="005C3565"/>
    <w:rsid w:val="005C3EB4"/>
    <w:rsid w:val="005C77EE"/>
    <w:rsid w:val="005D1500"/>
    <w:rsid w:val="005D3309"/>
    <w:rsid w:val="005D5C1F"/>
    <w:rsid w:val="005D6C5C"/>
    <w:rsid w:val="005E173E"/>
    <w:rsid w:val="005E483E"/>
    <w:rsid w:val="005E5B62"/>
    <w:rsid w:val="005E5D4C"/>
    <w:rsid w:val="005E6D0B"/>
    <w:rsid w:val="005F4868"/>
    <w:rsid w:val="005F7695"/>
    <w:rsid w:val="005F7EBD"/>
    <w:rsid w:val="00600A5E"/>
    <w:rsid w:val="00601A1C"/>
    <w:rsid w:val="0060202D"/>
    <w:rsid w:val="00605CD1"/>
    <w:rsid w:val="00607709"/>
    <w:rsid w:val="0061349B"/>
    <w:rsid w:val="00614804"/>
    <w:rsid w:val="00614FA6"/>
    <w:rsid w:val="006150B1"/>
    <w:rsid w:val="00615120"/>
    <w:rsid w:val="00615E35"/>
    <w:rsid w:val="006164C3"/>
    <w:rsid w:val="00617C91"/>
    <w:rsid w:val="006220DA"/>
    <w:rsid w:val="0062262A"/>
    <w:rsid w:val="00624963"/>
    <w:rsid w:val="00625DD0"/>
    <w:rsid w:val="006274AD"/>
    <w:rsid w:val="006278B7"/>
    <w:rsid w:val="00627FDB"/>
    <w:rsid w:val="00641FB8"/>
    <w:rsid w:val="00644A27"/>
    <w:rsid w:val="00645D82"/>
    <w:rsid w:val="0064752F"/>
    <w:rsid w:val="00650703"/>
    <w:rsid w:val="00650AB1"/>
    <w:rsid w:val="00652E6F"/>
    <w:rsid w:val="006572F4"/>
    <w:rsid w:val="006611DD"/>
    <w:rsid w:val="006614CA"/>
    <w:rsid w:val="00661621"/>
    <w:rsid w:val="0066411A"/>
    <w:rsid w:val="006661CB"/>
    <w:rsid w:val="006664BE"/>
    <w:rsid w:val="006673CD"/>
    <w:rsid w:val="00670465"/>
    <w:rsid w:val="00671225"/>
    <w:rsid w:val="00671E42"/>
    <w:rsid w:val="00672487"/>
    <w:rsid w:val="006776A6"/>
    <w:rsid w:val="006827A1"/>
    <w:rsid w:val="006834F1"/>
    <w:rsid w:val="00684609"/>
    <w:rsid w:val="00684BFA"/>
    <w:rsid w:val="0069389C"/>
    <w:rsid w:val="00694149"/>
    <w:rsid w:val="006943D2"/>
    <w:rsid w:val="00695B77"/>
    <w:rsid w:val="0069695A"/>
    <w:rsid w:val="0069792B"/>
    <w:rsid w:val="006A41CE"/>
    <w:rsid w:val="006A4EC2"/>
    <w:rsid w:val="006A5980"/>
    <w:rsid w:val="006A697A"/>
    <w:rsid w:val="006B1B16"/>
    <w:rsid w:val="006B6A04"/>
    <w:rsid w:val="006B6C5E"/>
    <w:rsid w:val="006B749A"/>
    <w:rsid w:val="006C2FF1"/>
    <w:rsid w:val="006C35AB"/>
    <w:rsid w:val="006C39DF"/>
    <w:rsid w:val="006D15A5"/>
    <w:rsid w:val="006D2E7D"/>
    <w:rsid w:val="006E0C52"/>
    <w:rsid w:val="006E4195"/>
    <w:rsid w:val="006E4266"/>
    <w:rsid w:val="006E47F6"/>
    <w:rsid w:val="006E5C91"/>
    <w:rsid w:val="006F0488"/>
    <w:rsid w:val="006F2C61"/>
    <w:rsid w:val="006F377E"/>
    <w:rsid w:val="006F5D7C"/>
    <w:rsid w:val="006F5E25"/>
    <w:rsid w:val="006F7A0D"/>
    <w:rsid w:val="006F7EDA"/>
    <w:rsid w:val="00705975"/>
    <w:rsid w:val="00710DFD"/>
    <w:rsid w:val="00715667"/>
    <w:rsid w:val="0071606A"/>
    <w:rsid w:val="00723834"/>
    <w:rsid w:val="007249C1"/>
    <w:rsid w:val="00724EA2"/>
    <w:rsid w:val="007308A8"/>
    <w:rsid w:val="007310F0"/>
    <w:rsid w:val="00732322"/>
    <w:rsid w:val="007323C9"/>
    <w:rsid w:val="007361D7"/>
    <w:rsid w:val="007410E2"/>
    <w:rsid w:val="00742DB2"/>
    <w:rsid w:val="00743ED1"/>
    <w:rsid w:val="00745548"/>
    <w:rsid w:val="0074585A"/>
    <w:rsid w:val="00746280"/>
    <w:rsid w:val="00747EBA"/>
    <w:rsid w:val="00750B46"/>
    <w:rsid w:val="00751735"/>
    <w:rsid w:val="00751DFB"/>
    <w:rsid w:val="00751F19"/>
    <w:rsid w:val="00752EB2"/>
    <w:rsid w:val="007534AB"/>
    <w:rsid w:val="0075385C"/>
    <w:rsid w:val="0076067A"/>
    <w:rsid w:val="00760DEC"/>
    <w:rsid w:val="00760FE7"/>
    <w:rsid w:val="00761751"/>
    <w:rsid w:val="0076598C"/>
    <w:rsid w:val="00766EE2"/>
    <w:rsid w:val="00767477"/>
    <w:rsid w:val="00772600"/>
    <w:rsid w:val="00780164"/>
    <w:rsid w:val="00782BAD"/>
    <w:rsid w:val="007836DB"/>
    <w:rsid w:val="00783BB1"/>
    <w:rsid w:val="00784E88"/>
    <w:rsid w:val="00790CDF"/>
    <w:rsid w:val="007932D9"/>
    <w:rsid w:val="007933AA"/>
    <w:rsid w:val="00793D6E"/>
    <w:rsid w:val="00794E91"/>
    <w:rsid w:val="007A055C"/>
    <w:rsid w:val="007A7933"/>
    <w:rsid w:val="007B0408"/>
    <w:rsid w:val="007B0717"/>
    <w:rsid w:val="007B2A4B"/>
    <w:rsid w:val="007B2B62"/>
    <w:rsid w:val="007B5C76"/>
    <w:rsid w:val="007B5D70"/>
    <w:rsid w:val="007B5DEE"/>
    <w:rsid w:val="007B7C25"/>
    <w:rsid w:val="007C042B"/>
    <w:rsid w:val="007C49EA"/>
    <w:rsid w:val="007C70D0"/>
    <w:rsid w:val="007C7F38"/>
    <w:rsid w:val="007D421F"/>
    <w:rsid w:val="007D6397"/>
    <w:rsid w:val="007D6AB6"/>
    <w:rsid w:val="007D7DA5"/>
    <w:rsid w:val="007E383D"/>
    <w:rsid w:val="007E653D"/>
    <w:rsid w:val="007F1052"/>
    <w:rsid w:val="007F39D0"/>
    <w:rsid w:val="007F3EDF"/>
    <w:rsid w:val="007F6053"/>
    <w:rsid w:val="008001B1"/>
    <w:rsid w:val="00802332"/>
    <w:rsid w:val="00806EE9"/>
    <w:rsid w:val="00806FBF"/>
    <w:rsid w:val="00807D63"/>
    <w:rsid w:val="008104CD"/>
    <w:rsid w:val="00811DD4"/>
    <w:rsid w:val="00811F03"/>
    <w:rsid w:val="0081361F"/>
    <w:rsid w:val="008138B8"/>
    <w:rsid w:val="00826D70"/>
    <w:rsid w:val="008321FA"/>
    <w:rsid w:val="008349C8"/>
    <w:rsid w:val="00835212"/>
    <w:rsid w:val="00835609"/>
    <w:rsid w:val="008407AE"/>
    <w:rsid w:val="008457DA"/>
    <w:rsid w:val="00854026"/>
    <w:rsid w:val="008563F4"/>
    <w:rsid w:val="008567EE"/>
    <w:rsid w:val="00862DBD"/>
    <w:rsid w:val="00866178"/>
    <w:rsid w:val="00867601"/>
    <w:rsid w:val="008703C8"/>
    <w:rsid w:val="00871223"/>
    <w:rsid w:val="00876045"/>
    <w:rsid w:val="008770BD"/>
    <w:rsid w:val="00880CE6"/>
    <w:rsid w:val="00883A2F"/>
    <w:rsid w:val="0088603E"/>
    <w:rsid w:val="00890206"/>
    <w:rsid w:val="00892A5E"/>
    <w:rsid w:val="00892BF9"/>
    <w:rsid w:val="00895210"/>
    <w:rsid w:val="00896468"/>
    <w:rsid w:val="0089662F"/>
    <w:rsid w:val="008979A1"/>
    <w:rsid w:val="00897D18"/>
    <w:rsid w:val="008A04E0"/>
    <w:rsid w:val="008A1502"/>
    <w:rsid w:val="008A2847"/>
    <w:rsid w:val="008A3979"/>
    <w:rsid w:val="008A6DDE"/>
    <w:rsid w:val="008B0A58"/>
    <w:rsid w:val="008B1923"/>
    <w:rsid w:val="008B2AD2"/>
    <w:rsid w:val="008B40C6"/>
    <w:rsid w:val="008B5971"/>
    <w:rsid w:val="008B5B0F"/>
    <w:rsid w:val="008C27A0"/>
    <w:rsid w:val="008C3A52"/>
    <w:rsid w:val="008D078B"/>
    <w:rsid w:val="008D0C69"/>
    <w:rsid w:val="008D17DD"/>
    <w:rsid w:val="008D4724"/>
    <w:rsid w:val="008E0B48"/>
    <w:rsid w:val="008E1F32"/>
    <w:rsid w:val="008E2A43"/>
    <w:rsid w:val="008E2AFF"/>
    <w:rsid w:val="008E2D00"/>
    <w:rsid w:val="008E6547"/>
    <w:rsid w:val="008E7594"/>
    <w:rsid w:val="008E7825"/>
    <w:rsid w:val="008F0F0F"/>
    <w:rsid w:val="008F1532"/>
    <w:rsid w:val="008F1FD1"/>
    <w:rsid w:val="008F235D"/>
    <w:rsid w:val="008F6927"/>
    <w:rsid w:val="0090040A"/>
    <w:rsid w:val="00902153"/>
    <w:rsid w:val="0090468E"/>
    <w:rsid w:val="00906CFA"/>
    <w:rsid w:val="00910C32"/>
    <w:rsid w:val="00912DF6"/>
    <w:rsid w:val="00913620"/>
    <w:rsid w:val="00915125"/>
    <w:rsid w:val="00915BB7"/>
    <w:rsid w:val="00916C1D"/>
    <w:rsid w:val="00917656"/>
    <w:rsid w:val="00924B41"/>
    <w:rsid w:val="009302A4"/>
    <w:rsid w:val="00930481"/>
    <w:rsid w:val="00932F54"/>
    <w:rsid w:val="0093316D"/>
    <w:rsid w:val="009348D8"/>
    <w:rsid w:val="00936E4B"/>
    <w:rsid w:val="0094166B"/>
    <w:rsid w:val="0094420C"/>
    <w:rsid w:val="009458F3"/>
    <w:rsid w:val="00952652"/>
    <w:rsid w:val="00955465"/>
    <w:rsid w:val="00957C39"/>
    <w:rsid w:val="009623F1"/>
    <w:rsid w:val="009656FC"/>
    <w:rsid w:val="00967943"/>
    <w:rsid w:val="009679AC"/>
    <w:rsid w:val="00971A24"/>
    <w:rsid w:val="00973559"/>
    <w:rsid w:val="009743CF"/>
    <w:rsid w:val="009757A9"/>
    <w:rsid w:val="00976B70"/>
    <w:rsid w:val="00976FCF"/>
    <w:rsid w:val="00980383"/>
    <w:rsid w:val="00981368"/>
    <w:rsid w:val="00984986"/>
    <w:rsid w:val="00984A95"/>
    <w:rsid w:val="0098590E"/>
    <w:rsid w:val="00987831"/>
    <w:rsid w:val="009905AA"/>
    <w:rsid w:val="00993860"/>
    <w:rsid w:val="00994321"/>
    <w:rsid w:val="009A23CA"/>
    <w:rsid w:val="009A2813"/>
    <w:rsid w:val="009A464C"/>
    <w:rsid w:val="009A4B07"/>
    <w:rsid w:val="009A6796"/>
    <w:rsid w:val="009B0047"/>
    <w:rsid w:val="009B0EEB"/>
    <w:rsid w:val="009B1353"/>
    <w:rsid w:val="009B156A"/>
    <w:rsid w:val="009B2D58"/>
    <w:rsid w:val="009B3896"/>
    <w:rsid w:val="009B3D7F"/>
    <w:rsid w:val="009B4C60"/>
    <w:rsid w:val="009B4E18"/>
    <w:rsid w:val="009B5521"/>
    <w:rsid w:val="009C12D2"/>
    <w:rsid w:val="009C2C14"/>
    <w:rsid w:val="009C2FA6"/>
    <w:rsid w:val="009C4CC6"/>
    <w:rsid w:val="009C6AFC"/>
    <w:rsid w:val="009D0D47"/>
    <w:rsid w:val="009D4A51"/>
    <w:rsid w:val="009D572C"/>
    <w:rsid w:val="009D5B9C"/>
    <w:rsid w:val="009D667A"/>
    <w:rsid w:val="009E07F7"/>
    <w:rsid w:val="009E0D4C"/>
    <w:rsid w:val="009E14EC"/>
    <w:rsid w:val="009E28DE"/>
    <w:rsid w:val="009E33FB"/>
    <w:rsid w:val="009E48A6"/>
    <w:rsid w:val="009F0E69"/>
    <w:rsid w:val="009F1389"/>
    <w:rsid w:val="009F3423"/>
    <w:rsid w:val="009F4BD9"/>
    <w:rsid w:val="009F5087"/>
    <w:rsid w:val="009F555B"/>
    <w:rsid w:val="009F74B5"/>
    <w:rsid w:val="00A002AA"/>
    <w:rsid w:val="00A015A7"/>
    <w:rsid w:val="00A01871"/>
    <w:rsid w:val="00A02701"/>
    <w:rsid w:val="00A0509A"/>
    <w:rsid w:val="00A056F7"/>
    <w:rsid w:val="00A067AA"/>
    <w:rsid w:val="00A06DD5"/>
    <w:rsid w:val="00A07350"/>
    <w:rsid w:val="00A1172B"/>
    <w:rsid w:val="00A12520"/>
    <w:rsid w:val="00A1702A"/>
    <w:rsid w:val="00A17EAD"/>
    <w:rsid w:val="00A2002D"/>
    <w:rsid w:val="00A2270D"/>
    <w:rsid w:val="00A22B5B"/>
    <w:rsid w:val="00A22CDC"/>
    <w:rsid w:val="00A24298"/>
    <w:rsid w:val="00A2552C"/>
    <w:rsid w:val="00A31B07"/>
    <w:rsid w:val="00A3418C"/>
    <w:rsid w:val="00A3591D"/>
    <w:rsid w:val="00A373BE"/>
    <w:rsid w:val="00A42D19"/>
    <w:rsid w:val="00A444BB"/>
    <w:rsid w:val="00A44E38"/>
    <w:rsid w:val="00A52E47"/>
    <w:rsid w:val="00A54AFE"/>
    <w:rsid w:val="00A561BB"/>
    <w:rsid w:val="00A60D53"/>
    <w:rsid w:val="00A62907"/>
    <w:rsid w:val="00A63881"/>
    <w:rsid w:val="00A63C6E"/>
    <w:rsid w:val="00A66051"/>
    <w:rsid w:val="00A661D3"/>
    <w:rsid w:val="00A66597"/>
    <w:rsid w:val="00A72E83"/>
    <w:rsid w:val="00A76698"/>
    <w:rsid w:val="00A812C7"/>
    <w:rsid w:val="00A83601"/>
    <w:rsid w:val="00A85692"/>
    <w:rsid w:val="00A87266"/>
    <w:rsid w:val="00A879B2"/>
    <w:rsid w:val="00A95A32"/>
    <w:rsid w:val="00A95E48"/>
    <w:rsid w:val="00AA24C6"/>
    <w:rsid w:val="00AA2BB2"/>
    <w:rsid w:val="00AA6892"/>
    <w:rsid w:val="00AB4E76"/>
    <w:rsid w:val="00AB53A2"/>
    <w:rsid w:val="00AB62BE"/>
    <w:rsid w:val="00AC08FD"/>
    <w:rsid w:val="00AC154F"/>
    <w:rsid w:val="00AC307C"/>
    <w:rsid w:val="00AC70B0"/>
    <w:rsid w:val="00AC7143"/>
    <w:rsid w:val="00AD0F80"/>
    <w:rsid w:val="00AD2A73"/>
    <w:rsid w:val="00AD4B13"/>
    <w:rsid w:val="00AD62A5"/>
    <w:rsid w:val="00AE015D"/>
    <w:rsid w:val="00AE2D7A"/>
    <w:rsid w:val="00AE3E2D"/>
    <w:rsid w:val="00AE499B"/>
    <w:rsid w:val="00AE502E"/>
    <w:rsid w:val="00AE5BBD"/>
    <w:rsid w:val="00AF038D"/>
    <w:rsid w:val="00AF06D3"/>
    <w:rsid w:val="00AF07FF"/>
    <w:rsid w:val="00AF341C"/>
    <w:rsid w:val="00AF78B6"/>
    <w:rsid w:val="00B00083"/>
    <w:rsid w:val="00B00A38"/>
    <w:rsid w:val="00B02392"/>
    <w:rsid w:val="00B1099A"/>
    <w:rsid w:val="00B12995"/>
    <w:rsid w:val="00B12B3D"/>
    <w:rsid w:val="00B137F8"/>
    <w:rsid w:val="00B16736"/>
    <w:rsid w:val="00B173ED"/>
    <w:rsid w:val="00B212B7"/>
    <w:rsid w:val="00B25132"/>
    <w:rsid w:val="00B2683C"/>
    <w:rsid w:val="00B27D9F"/>
    <w:rsid w:val="00B317C6"/>
    <w:rsid w:val="00B31E46"/>
    <w:rsid w:val="00B32810"/>
    <w:rsid w:val="00B347E8"/>
    <w:rsid w:val="00B34A3B"/>
    <w:rsid w:val="00B3652F"/>
    <w:rsid w:val="00B3753B"/>
    <w:rsid w:val="00B43D42"/>
    <w:rsid w:val="00B5034A"/>
    <w:rsid w:val="00B5214C"/>
    <w:rsid w:val="00B523A4"/>
    <w:rsid w:val="00B54A69"/>
    <w:rsid w:val="00B55D73"/>
    <w:rsid w:val="00B66FAF"/>
    <w:rsid w:val="00B71BD6"/>
    <w:rsid w:val="00B7464A"/>
    <w:rsid w:val="00B77426"/>
    <w:rsid w:val="00B77711"/>
    <w:rsid w:val="00B81338"/>
    <w:rsid w:val="00B81C6E"/>
    <w:rsid w:val="00B84227"/>
    <w:rsid w:val="00B91181"/>
    <w:rsid w:val="00B93C9D"/>
    <w:rsid w:val="00B93CEB"/>
    <w:rsid w:val="00B976F8"/>
    <w:rsid w:val="00BA20A8"/>
    <w:rsid w:val="00BA48EA"/>
    <w:rsid w:val="00BA5DFB"/>
    <w:rsid w:val="00BA68FC"/>
    <w:rsid w:val="00BA6D65"/>
    <w:rsid w:val="00BB159E"/>
    <w:rsid w:val="00BB3CA6"/>
    <w:rsid w:val="00BB4098"/>
    <w:rsid w:val="00BB6C5B"/>
    <w:rsid w:val="00BB70CF"/>
    <w:rsid w:val="00BB7422"/>
    <w:rsid w:val="00BC3910"/>
    <w:rsid w:val="00BC73DE"/>
    <w:rsid w:val="00BD0A45"/>
    <w:rsid w:val="00BD1A88"/>
    <w:rsid w:val="00BD29BC"/>
    <w:rsid w:val="00BD3E5C"/>
    <w:rsid w:val="00BD417F"/>
    <w:rsid w:val="00BE099B"/>
    <w:rsid w:val="00BE2813"/>
    <w:rsid w:val="00BE7E96"/>
    <w:rsid w:val="00BF02F4"/>
    <w:rsid w:val="00BF6376"/>
    <w:rsid w:val="00C003A0"/>
    <w:rsid w:val="00C01BEE"/>
    <w:rsid w:val="00C05DB1"/>
    <w:rsid w:val="00C05F7B"/>
    <w:rsid w:val="00C06593"/>
    <w:rsid w:val="00C07CE2"/>
    <w:rsid w:val="00C07F70"/>
    <w:rsid w:val="00C1051F"/>
    <w:rsid w:val="00C115D2"/>
    <w:rsid w:val="00C121FD"/>
    <w:rsid w:val="00C138B4"/>
    <w:rsid w:val="00C15661"/>
    <w:rsid w:val="00C168CB"/>
    <w:rsid w:val="00C17425"/>
    <w:rsid w:val="00C17D78"/>
    <w:rsid w:val="00C20AA8"/>
    <w:rsid w:val="00C210B1"/>
    <w:rsid w:val="00C24610"/>
    <w:rsid w:val="00C30547"/>
    <w:rsid w:val="00C32C18"/>
    <w:rsid w:val="00C3357D"/>
    <w:rsid w:val="00C33DAA"/>
    <w:rsid w:val="00C37F0A"/>
    <w:rsid w:val="00C47A0D"/>
    <w:rsid w:val="00C51073"/>
    <w:rsid w:val="00C51B89"/>
    <w:rsid w:val="00C531F0"/>
    <w:rsid w:val="00C53F88"/>
    <w:rsid w:val="00C572BD"/>
    <w:rsid w:val="00C62E44"/>
    <w:rsid w:val="00C642BC"/>
    <w:rsid w:val="00C66C57"/>
    <w:rsid w:val="00C67E19"/>
    <w:rsid w:val="00C75497"/>
    <w:rsid w:val="00C75A77"/>
    <w:rsid w:val="00C81D6D"/>
    <w:rsid w:val="00C8200E"/>
    <w:rsid w:val="00C84D45"/>
    <w:rsid w:val="00C94CB4"/>
    <w:rsid w:val="00C95026"/>
    <w:rsid w:val="00C95F6B"/>
    <w:rsid w:val="00C9643F"/>
    <w:rsid w:val="00CA3EE7"/>
    <w:rsid w:val="00CA5672"/>
    <w:rsid w:val="00CA661D"/>
    <w:rsid w:val="00CB1189"/>
    <w:rsid w:val="00CB221C"/>
    <w:rsid w:val="00CB3821"/>
    <w:rsid w:val="00CB38D6"/>
    <w:rsid w:val="00CB395F"/>
    <w:rsid w:val="00CB449E"/>
    <w:rsid w:val="00CB4EC2"/>
    <w:rsid w:val="00CB53E5"/>
    <w:rsid w:val="00CC00E4"/>
    <w:rsid w:val="00CC0392"/>
    <w:rsid w:val="00CC3DA5"/>
    <w:rsid w:val="00CC5FD2"/>
    <w:rsid w:val="00CC6021"/>
    <w:rsid w:val="00CC6892"/>
    <w:rsid w:val="00CC77F7"/>
    <w:rsid w:val="00CD39D1"/>
    <w:rsid w:val="00CD3E4A"/>
    <w:rsid w:val="00CD5941"/>
    <w:rsid w:val="00CE02EC"/>
    <w:rsid w:val="00CE2842"/>
    <w:rsid w:val="00CE302F"/>
    <w:rsid w:val="00CE3531"/>
    <w:rsid w:val="00CE3782"/>
    <w:rsid w:val="00CE5A62"/>
    <w:rsid w:val="00CE774A"/>
    <w:rsid w:val="00CF1900"/>
    <w:rsid w:val="00CF2D34"/>
    <w:rsid w:val="00CF3C11"/>
    <w:rsid w:val="00CF4327"/>
    <w:rsid w:val="00CF5269"/>
    <w:rsid w:val="00D00F43"/>
    <w:rsid w:val="00D01AE6"/>
    <w:rsid w:val="00D034B5"/>
    <w:rsid w:val="00D035BE"/>
    <w:rsid w:val="00D03748"/>
    <w:rsid w:val="00D10BBC"/>
    <w:rsid w:val="00D16B1E"/>
    <w:rsid w:val="00D175F6"/>
    <w:rsid w:val="00D17A7B"/>
    <w:rsid w:val="00D22373"/>
    <w:rsid w:val="00D24332"/>
    <w:rsid w:val="00D244C3"/>
    <w:rsid w:val="00D30479"/>
    <w:rsid w:val="00D33077"/>
    <w:rsid w:val="00D34E01"/>
    <w:rsid w:val="00D36D3F"/>
    <w:rsid w:val="00D43120"/>
    <w:rsid w:val="00D459D4"/>
    <w:rsid w:val="00D46F7A"/>
    <w:rsid w:val="00D50EA5"/>
    <w:rsid w:val="00D533B9"/>
    <w:rsid w:val="00D54DC2"/>
    <w:rsid w:val="00D61892"/>
    <w:rsid w:val="00D61D38"/>
    <w:rsid w:val="00D642CC"/>
    <w:rsid w:val="00D64E11"/>
    <w:rsid w:val="00D72127"/>
    <w:rsid w:val="00D72739"/>
    <w:rsid w:val="00D72F80"/>
    <w:rsid w:val="00D7334E"/>
    <w:rsid w:val="00D733F7"/>
    <w:rsid w:val="00D74B21"/>
    <w:rsid w:val="00D82638"/>
    <w:rsid w:val="00D8357E"/>
    <w:rsid w:val="00D85648"/>
    <w:rsid w:val="00D85C4E"/>
    <w:rsid w:val="00D86970"/>
    <w:rsid w:val="00D8787D"/>
    <w:rsid w:val="00D930DC"/>
    <w:rsid w:val="00D94207"/>
    <w:rsid w:val="00D952B4"/>
    <w:rsid w:val="00D97C25"/>
    <w:rsid w:val="00DA3108"/>
    <w:rsid w:val="00DA3FD7"/>
    <w:rsid w:val="00DA5DB8"/>
    <w:rsid w:val="00DB1515"/>
    <w:rsid w:val="00DB3412"/>
    <w:rsid w:val="00DB3C2C"/>
    <w:rsid w:val="00DB4A38"/>
    <w:rsid w:val="00DB5420"/>
    <w:rsid w:val="00DB56C7"/>
    <w:rsid w:val="00DB6553"/>
    <w:rsid w:val="00DB7A83"/>
    <w:rsid w:val="00DC0659"/>
    <w:rsid w:val="00DC08B5"/>
    <w:rsid w:val="00DC27A0"/>
    <w:rsid w:val="00DC6F49"/>
    <w:rsid w:val="00DD0385"/>
    <w:rsid w:val="00DD1F75"/>
    <w:rsid w:val="00DD5C25"/>
    <w:rsid w:val="00DE171A"/>
    <w:rsid w:val="00DE23FE"/>
    <w:rsid w:val="00DE3AB3"/>
    <w:rsid w:val="00DE5597"/>
    <w:rsid w:val="00DE70D0"/>
    <w:rsid w:val="00DE75E1"/>
    <w:rsid w:val="00DF137C"/>
    <w:rsid w:val="00DF4053"/>
    <w:rsid w:val="00DF6775"/>
    <w:rsid w:val="00E004C1"/>
    <w:rsid w:val="00E01048"/>
    <w:rsid w:val="00E013D5"/>
    <w:rsid w:val="00E026EF"/>
    <w:rsid w:val="00E0611C"/>
    <w:rsid w:val="00E061BC"/>
    <w:rsid w:val="00E11C3E"/>
    <w:rsid w:val="00E1306F"/>
    <w:rsid w:val="00E13A54"/>
    <w:rsid w:val="00E141DE"/>
    <w:rsid w:val="00E147CA"/>
    <w:rsid w:val="00E20FDE"/>
    <w:rsid w:val="00E2557D"/>
    <w:rsid w:val="00E27891"/>
    <w:rsid w:val="00E316DF"/>
    <w:rsid w:val="00E3281B"/>
    <w:rsid w:val="00E3615F"/>
    <w:rsid w:val="00E37971"/>
    <w:rsid w:val="00E414AC"/>
    <w:rsid w:val="00E42B5E"/>
    <w:rsid w:val="00E4499B"/>
    <w:rsid w:val="00E45B36"/>
    <w:rsid w:val="00E5299C"/>
    <w:rsid w:val="00E545B1"/>
    <w:rsid w:val="00E56334"/>
    <w:rsid w:val="00E630D0"/>
    <w:rsid w:val="00E64122"/>
    <w:rsid w:val="00E644D2"/>
    <w:rsid w:val="00E654FC"/>
    <w:rsid w:val="00E658D1"/>
    <w:rsid w:val="00E6598C"/>
    <w:rsid w:val="00E70764"/>
    <w:rsid w:val="00E718A1"/>
    <w:rsid w:val="00E71B5A"/>
    <w:rsid w:val="00E742BE"/>
    <w:rsid w:val="00E7457C"/>
    <w:rsid w:val="00E82625"/>
    <w:rsid w:val="00E84CEB"/>
    <w:rsid w:val="00E90646"/>
    <w:rsid w:val="00E93C5B"/>
    <w:rsid w:val="00E9475F"/>
    <w:rsid w:val="00E9666C"/>
    <w:rsid w:val="00EA003C"/>
    <w:rsid w:val="00EA1E67"/>
    <w:rsid w:val="00EA3377"/>
    <w:rsid w:val="00EB117F"/>
    <w:rsid w:val="00EB3C50"/>
    <w:rsid w:val="00EB6401"/>
    <w:rsid w:val="00EB6E80"/>
    <w:rsid w:val="00EB735F"/>
    <w:rsid w:val="00EB7B17"/>
    <w:rsid w:val="00EC30FC"/>
    <w:rsid w:val="00EC66CD"/>
    <w:rsid w:val="00EC69AD"/>
    <w:rsid w:val="00ED07B3"/>
    <w:rsid w:val="00ED18BB"/>
    <w:rsid w:val="00ED2FDB"/>
    <w:rsid w:val="00ED49CB"/>
    <w:rsid w:val="00ED73A8"/>
    <w:rsid w:val="00EE13E5"/>
    <w:rsid w:val="00EE23A1"/>
    <w:rsid w:val="00EE2D10"/>
    <w:rsid w:val="00EF0BF1"/>
    <w:rsid w:val="00EF444B"/>
    <w:rsid w:val="00EF4938"/>
    <w:rsid w:val="00EF5F7E"/>
    <w:rsid w:val="00EF771C"/>
    <w:rsid w:val="00EF778B"/>
    <w:rsid w:val="00EF7908"/>
    <w:rsid w:val="00EF7C81"/>
    <w:rsid w:val="00F01346"/>
    <w:rsid w:val="00F022A7"/>
    <w:rsid w:val="00F04D37"/>
    <w:rsid w:val="00F063E5"/>
    <w:rsid w:val="00F0719B"/>
    <w:rsid w:val="00F10E64"/>
    <w:rsid w:val="00F120DB"/>
    <w:rsid w:val="00F1407F"/>
    <w:rsid w:val="00F144A4"/>
    <w:rsid w:val="00F147D5"/>
    <w:rsid w:val="00F17580"/>
    <w:rsid w:val="00F21383"/>
    <w:rsid w:val="00F2298B"/>
    <w:rsid w:val="00F23C01"/>
    <w:rsid w:val="00F255E0"/>
    <w:rsid w:val="00F2743A"/>
    <w:rsid w:val="00F3005C"/>
    <w:rsid w:val="00F33542"/>
    <w:rsid w:val="00F44334"/>
    <w:rsid w:val="00F5171D"/>
    <w:rsid w:val="00F51A26"/>
    <w:rsid w:val="00F53DD1"/>
    <w:rsid w:val="00F55BA3"/>
    <w:rsid w:val="00F56DE6"/>
    <w:rsid w:val="00F57FE1"/>
    <w:rsid w:val="00F6040C"/>
    <w:rsid w:val="00F63F27"/>
    <w:rsid w:val="00F64FE7"/>
    <w:rsid w:val="00F6621B"/>
    <w:rsid w:val="00F66D5C"/>
    <w:rsid w:val="00F71B00"/>
    <w:rsid w:val="00F72186"/>
    <w:rsid w:val="00F726E0"/>
    <w:rsid w:val="00F731BF"/>
    <w:rsid w:val="00F731CF"/>
    <w:rsid w:val="00F73596"/>
    <w:rsid w:val="00F75DC6"/>
    <w:rsid w:val="00F76EC9"/>
    <w:rsid w:val="00F77E1D"/>
    <w:rsid w:val="00F8302C"/>
    <w:rsid w:val="00F840E0"/>
    <w:rsid w:val="00F858A2"/>
    <w:rsid w:val="00F8613A"/>
    <w:rsid w:val="00F865BE"/>
    <w:rsid w:val="00F87BC9"/>
    <w:rsid w:val="00F901C0"/>
    <w:rsid w:val="00F9254E"/>
    <w:rsid w:val="00F927CD"/>
    <w:rsid w:val="00F927FB"/>
    <w:rsid w:val="00F92EBF"/>
    <w:rsid w:val="00F93D6E"/>
    <w:rsid w:val="00F93E1B"/>
    <w:rsid w:val="00F9461E"/>
    <w:rsid w:val="00F95FA6"/>
    <w:rsid w:val="00F9643C"/>
    <w:rsid w:val="00F96A36"/>
    <w:rsid w:val="00F96D55"/>
    <w:rsid w:val="00F97D51"/>
    <w:rsid w:val="00FA3D19"/>
    <w:rsid w:val="00FA5458"/>
    <w:rsid w:val="00FA6A2D"/>
    <w:rsid w:val="00FA6E19"/>
    <w:rsid w:val="00FA75EE"/>
    <w:rsid w:val="00FA7980"/>
    <w:rsid w:val="00FA7F4B"/>
    <w:rsid w:val="00FB0206"/>
    <w:rsid w:val="00FB40E6"/>
    <w:rsid w:val="00FB44C8"/>
    <w:rsid w:val="00FB5291"/>
    <w:rsid w:val="00FC3A0B"/>
    <w:rsid w:val="00FC5B3A"/>
    <w:rsid w:val="00FC760A"/>
    <w:rsid w:val="00FC784A"/>
    <w:rsid w:val="00FD1CB0"/>
    <w:rsid w:val="00FD3CF4"/>
    <w:rsid w:val="00FD5B2A"/>
    <w:rsid w:val="00FE03EE"/>
    <w:rsid w:val="00FE223A"/>
    <w:rsid w:val="00FE3A98"/>
    <w:rsid w:val="00FE3E26"/>
    <w:rsid w:val="00FE4998"/>
    <w:rsid w:val="00FE4CBB"/>
    <w:rsid w:val="00FF0D0C"/>
    <w:rsid w:val="00FF1493"/>
    <w:rsid w:val="00FF4ACC"/>
    <w:rsid w:val="00FF5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434E49F"/>
  <w15:chartTrackingRefBased/>
  <w15:docId w15:val="{7053B793-70D0-4128-B83D-08EE6D97C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C57"/>
    <w:rPr>
      <w:rFonts w:ascii="Arial" w:hAnsi="Arial" w:cs="Arial"/>
      <w:sz w:val="24"/>
      <w:szCs w:val="24"/>
      <w:lang w:val="en-AU"/>
    </w:rPr>
  </w:style>
  <w:style w:type="paragraph" w:styleId="Heading1">
    <w:name w:val="heading 1"/>
    <w:basedOn w:val="Normal"/>
    <w:next w:val="Normal"/>
    <w:link w:val="Heading1Char"/>
    <w:uiPriority w:val="9"/>
    <w:qFormat/>
    <w:rsid w:val="005343F5"/>
    <w:pPr>
      <w:spacing w:before="120" w:after="120" w:line="480" w:lineRule="auto"/>
      <w:outlineLvl w:val="0"/>
    </w:pPr>
    <w:rPr>
      <w:b/>
      <w:bCs/>
      <w:lang w:val="en-US"/>
    </w:rPr>
  </w:style>
  <w:style w:type="paragraph" w:styleId="Heading2">
    <w:name w:val="heading 2"/>
    <w:basedOn w:val="Normal"/>
    <w:next w:val="Normal"/>
    <w:link w:val="Heading2Char"/>
    <w:uiPriority w:val="9"/>
    <w:unhideWhenUsed/>
    <w:qFormat/>
    <w:rsid w:val="001210B5"/>
    <w:pPr>
      <w:spacing w:before="120" w:after="120" w:line="480" w:lineRule="auto"/>
      <w:ind w:firstLine="720"/>
      <w:outlineLvl w:val="1"/>
    </w:pPr>
    <w:rPr>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3F5"/>
    <w:rPr>
      <w:rFonts w:ascii="Arial" w:hAnsi="Arial" w:cs="Arial"/>
      <w:b/>
      <w:bCs/>
      <w:sz w:val="24"/>
      <w:szCs w:val="24"/>
    </w:rPr>
  </w:style>
  <w:style w:type="character" w:customStyle="1" w:styleId="Heading2Char">
    <w:name w:val="Heading 2 Char"/>
    <w:basedOn w:val="DefaultParagraphFont"/>
    <w:link w:val="Heading2"/>
    <w:uiPriority w:val="9"/>
    <w:rsid w:val="001210B5"/>
    <w:rPr>
      <w:rFonts w:ascii="Arial" w:hAnsi="Arial" w:cs="Arial"/>
      <w:i/>
      <w:iCs/>
      <w:sz w:val="24"/>
      <w:szCs w:val="24"/>
    </w:rPr>
  </w:style>
  <w:style w:type="table" w:styleId="TableGrid">
    <w:name w:val="Table Grid"/>
    <w:basedOn w:val="TableNormal"/>
    <w:uiPriority w:val="59"/>
    <w:rsid w:val="002C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70CD"/>
    <w:rPr>
      <w:color w:val="808080"/>
    </w:rPr>
  </w:style>
  <w:style w:type="paragraph" w:customStyle="1" w:styleId="EndNoteBibliographyTitle">
    <w:name w:val="EndNote Bibliography Title"/>
    <w:basedOn w:val="Normal"/>
    <w:link w:val="EndNoteBibliographyTitleChar"/>
    <w:rsid w:val="006846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684609"/>
    <w:rPr>
      <w:rFonts w:ascii="Arial" w:hAnsi="Arial" w:cs="Arial"/>
      <w:noProof/>
      <w:sz w:val="24"/>
      <w:szCs w:val="24"/>
    </w:rPr>
  </w:style>
  <w:style w:type="paragraph" w:customStyle="1" w:styleId="EndNoteBibliography">
    <w:name w:val="EndNote Bibliography"/>
    <w:basedOn w:val="Normal"/>
    <w:link w:val="EndNoteBibliographyChar"/>
    <w:rsid w:val="00684609"/>
    <w:pPr>
      <w:spacing w:line="240" w:lineRule="auto"/>
    </w:pPr>
    <w:rPr>
      <w:noProof/>
      <w:lang w:val="en-US"/>
    </w:rPr>
  </w:style>
  <w:style w:type="character" w:customStyle="1" w:styleId="EndNoteBibliographyChar">
    <w:name w:val="EndNote Bibliography Char"/>
    <w:basedOn w:val="DefaultParagraphFont"/>
    <w:link w:val="EndNoteBibliography"/>
    <w:rsid w:val="00684609"/>
    <w:rPr>
      <w:rFonts w:ascii="Arial" w:hAnsi="Arial" w:cs="Arial"/>
      <w:noProof/>
      <w:sz w:val="24"/>
      <w:szCs w:val="24"/>
    </w:rPr>
  </w:style>
  <w:style w:type="paragraph" w:styleId="ListParagraph">
    <w:name w:val="List Paragraph"/>
    <w:basedOn w:val="Normal"/>
    <w:uiPriority w:val="34"/>
    <w:qFormat/>
    <w:rsid w:val="00E11C3E"/>
    <w:pPr>
      <w:ind w:left="720"/>
      <w:contextualSpacing/>
    </w:pPr>
  </w:style>
  <w:style w:type="character" w:customStyle="1" w:styleId="acopre">
    <w:name w:val="acopre"/>
    <w:basedOn w:val="DefaultParagraphFont"/>
    <w:rsid w:val="00A02701"/>
  </w:style>
  <w:style w:type="character" w:styleId="CommentReference">
    <w:name w:val="annotation reference"/>
    <w:basedOn w:val="DefaultParagraphFont"/>
    <w:uiPriority w:val="99"/>
    <w:semiHidden/>
    <w:unhideWhenUsed/>
    <w:rsid w:val="00BD3E5C"/>
    <w:rPr>
      <w:sz w:val="16"/>
      <w:szCs w:val="16"/>
    </w:rPr>
  </w:style>
  <w:style w:type="paragraph" w:styleId="CommentText">
    <w:name w:val="annotation text"/>
    <w:basedOn w:val="Normal"/>
    <w:link w:val="CommentTextChar"/>
    <w:uiPriority w:val="99"/>
    <w:semiHidden/>
    <w:unhideWhenUsed/>
    <w:rsid w:val="00BD3E5C"/>
    <w:pPr>
      <w:spacing w:line="240" w:lineRule="auto"/>
    </w:pPr>
    <w:rPr>
      <w:sz w:val="20"/>
      <w:szCs w:val="20"/>
    </w:rPr>
  </w:style>
  <w:style w:type="character" w:customStyle="1" w:styleId="CommentTextChar">
    <w:name w:val="Comment Text Char"/>
    <w:basedOn w:val="DefaultParagraphFont"/>
    <w:link w:val="CommentText"/>
    <w:uiPriority w:val="99"/>
    <w:semiHidden/>
    <w:rsid w:val="00BD3E5C"/>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D3E5C"/>
    <w:rPr>
      <w:b/>
      <w:bCs/>
    </w:rPr>
  </w:style>
  <w:style w:type="character" w:customStyle="1" w:styleId="CommentSubjectChar">
    <w:name w:val="Comment Subject Char"/>
    <w:basedOn w:val="CommentTextChar"/>
    <w:link w:val="CommentSubject"/>
    <w:uiPriority w:val="99"/>
    <w:semiHidden/>
    <w:rsid w:val="00BD3E5C"/>
    <w:rPr>
      <w:rFonts w:ascii="Arial" w:hAnsi="Arial" w:cs="Arial"/>
      <w:b/>
      <w:bCs/>
      <w:sz w:val="20"/>
      <w:szCs w:val="20"/>
      <w:lang w:val="en-AU"/>
    </w:rPr>
  </w:style>
  <w:style w:type="paragraph" w:styleId="BalloonText">
    <w:name w:val="Balloon Text"/>
    <w:basedOn w:val="Normal"/>
    <w:link w:val="BalloonTextChar"/>
    <w:uiPriority w:val="99"/>
    <w:semiHidden/>
    <w:unhideWhenUsed/>
    <w:rsid w:val="00BD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E5C"/>
    <w:rPr>
      <w:rFonts w:ascii="Segoe UI" w:hAnsi="Segoe UI" w:cs="Segoe UI"/>
      <w:sz w:val="18"/>
      <w:szCs w:val="18"/>
      <w:lang w:val="en-AU"/>
    </w:rPr>
  </w:style>
  <w:style w:type="character" w:customStyle="1" w:styleId="hgkelc">
    <w:name w:val="hgkelc"/>
    <w:basedOn w:val="DefaultParagraphFont"/>
    <w:rsid w:val="003D4E62"/>
  </w:style>
  <w:style w:type="paragraph" w:styleId="Header">
    <w:name w:val="header"/>
    <w:basedOn w:val="Normal"/>
    <w:link w:val="HeaderChar"/>
    <w:uiPriority w:val="99"/>
    <w:unhideWhenUsed/>
    <w:rsid w:val="00015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F5C"/>
    <w:rPr>
      <w:rFonts w:ascii="Arial" w:hAnsi="Arial" w:cs="Arial"/>
      <w:sz w:val="24"/>
      <w:szCs w:val="24"/>
      <w:lang w:val="en-AU"/>
    </w:rPr>
  </w:style>
  <w:style w:type="paragraph" w:styleId="Footer">
    <w:name w:val="footer"/>
    <w:basedOn w:val="Normal"/>
    <w:link w:val="FooterChar"/>
    <w:uiPriority w:val="99"/>
    <w:unhideWhenUsed/>
    <w:rsid w:val="00015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F5C"/>
    <w:rPr>
      <w:rFonts w:ascii="Arial" w:hAnsi="Arial" w:cs="Arial"/>
      <w:sz w:val="24"/>
      <w:szCs w:val="24"/>
      <w:lang w:val="en-AU"/>
    </w:rPr>
  </w:style>
  <w:style w:type="paragraph" w:styleId="Title">
    <w:name w:val="Title"/>
    <w:basedOn w:val="Normal"/>
    <w:next w:val="Normal"/>
    <w:link w:val="TitleChar"/>
    <w:uiPriority w:val="10"/>
    <w:qFormat/>
    <w:rsid w:val="00AA6892"/>
    <w:pPr>
      <w:spacing w:after="0" w:line="240" w:lineRule="auto"/>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AA6892"/>
    <w:rPr>
      <w:rFonts w:ascii="Arial" w:eastAsiaTheme="majorEastAsia" w:hAnsi="Arial" w:cs="Arial"/>
      <w:spacing w:val="-10"/>
      <w:kern w:val="28"/>
      <w:sz w:val="56"/>
      <w:szCs w:val="56"/>
      <w:lang w:val="en-AU"/>
    </w:rPr>
  </w:style>
  <w:style w:type="character" w:customStyle="1" w:styleId="numbercell">
    <w:name w:val="numbercell"/>
    <w:basedOn w:val="DefaultParagraphFont"/>
    <w:rsid w:val="00F8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181894">
      <w:bodyDiv w:val="1"/>
      <w:marLeft w:val="0"/>
      <w:marRight w:val="0"/>
      <w:marTop w:val="0"/>
      <w:marBottom w:val="0"/>
      <w:divBdr>
        <w:top w:val="none" w:sz="0" w:space="0" w:color="auto"/>
        <w:left w:val="none" w:sz="0" w:space="0" w:color="auto"/>
        <w:bottom w:val="none" w:sz="0" w:space="0" w:color="auto"/>
        <w:right w:val="none" w:sz="0" w:space="0" w:color="auto"/>
      </w:divBdr>
    </w:div>
    <w:div w:id="1242330957">
      <w:bodyDiv w:val="1"/>
      <w:marLeft w:val="0"/>
      <w:marRight w:val="0"/>
      <w:marTop w:val="0"/>
      <w:marBottom w:val="0"/>
      <w:divBdr>
        <w:top w:val="none" w:sz="0" w:space="0" w:color="auto"/>
        <w:left w:val="none" w:sz="0" w:space="0" w:color="auto"/>
        <w:bottom w:val="none" w:sz="0" w:space="0" w:color="auto"/>
        <w:right w:val="none" w:sz="0" w:space="0" w:color="auto"/>
      </w:divBdr>
    </w:div>
    <w:div w:id="159982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3C61143-7C46-4C83-8624-554F411F8B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1540</TotalTime>
  <Pages>54</Pages>
  <Words>21599</Words>
  <Characters>123120</Characters>
  <Application>Microsoft Office Word</Application>
  <DocSecurity>0</DocSecurity>
  <Lines>1026</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Obrien</dc:creator>
  <cp:keywords/>
  <dc:description/>
  <cp:lastModifiedBy>Nick</cp:lastModifiedBy>
  <cp:revision>172</cp:revision>
  <dcterms:created xsi:type="dcterms:W3CDTF">2020-11-02T06:58:00Z</dcterms:created>
  <dcterms:modified xsi:type="dcterms:W3CDTF">2020-11-06T03:43:00Z</dcterms:modified>
</cp:coreProperties>
</file>